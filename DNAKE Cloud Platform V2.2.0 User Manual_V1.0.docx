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omments.xml" ContentType="application/vnd.openxmlformats-officedocument.wordprocessingml.comments+xml"/>
  <Override PartName="/word/commentsExtended.xml" ContentType="application/vnd.openxmlformats-officedocument.wordprocessingml.commentsExtended+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people.xml" ContentType="application/vnd.openxmlformats-officedocument.wordprocessingml.peop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widowControl/>
        <w:spacing w:after="156"/>
        <w:jc w:val="left"/>
        <w:rPr>
          <w:rFonts w:hint="eastAsia"/>
          <w:b/>
          <w:bCs/>
        </w:rPr>
      </w:pPr>
      <w:bookmarkStart w:id="0" w:name="_Hlk112868116"/>
      <w:bookmarkEnd w:id="0"/>
    </w:p>
    <w:p>
      <w:pPr>
        <w:widowControl/>
        <w:spacing w:after="156"/>
        <w:jc w:val="left"/>
        <w:rPr>
          <w:rFonts w:hint="eastAsia"/>
          <w:b/>
          <w:bCs/>
        </w:rPr>
      </w:pPr>
      <w:r>
        <w:rPr>
          <w:b/>
          <w:bCs/>
        </w:rPr>
        <w:drawing>
          <wp:anchor distT="0" distB="0" distL="114300" distR="114300" simplePos="0" relativeHeight="251660288" behindDoc="0" locked="0" layoutInCell="1" allowOverlap="1">
            <wp:simplePos x="0" y="0"/>
            <wp:positionH relativeFrom="page">
              <wp:posOffset>7620</wp:posOffset>
            </wp:positionH>
            <wp:positionV relativeFrom="paragraph">
              <wp:posOffset>-929640</wp:posOffset>
            </wp:positionV>
            <wp:extent cx="7550150" cy="10751820"/>
            <wp:effectExtent l="0" t="0" r="0" b="0"/>
            <wp:wrapNone/>
            <wp:docPr id="70" name="图片 70" descr="C:\Users\Administrator\Desktop\6a101e99-aa07-447e-ac80-ba6b68c6aeb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Desktop\6a101e99-aa07-447e-ac80-ba6b68c6aeb9.jpe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7550512" cy="10752336"/>
                    </a:xfrm>
                    <a:prstGeom prst="rect">
                      <a:avLst/>
                    </a:prstGeom>
                    <a:noFill/>
                    <a:ln>
                      <a:noFill/>
                    </a:ln>
                  </pic:spPr>
                </pic:pic>
              </a:graphicData>
            </a:graphic>
          </wp:anchor>
        </w:drawing>
      </w:r>
      <w:r>
        <w:rPr>
          <w:rFonts w:hint="eastAsia"/>
          <w:b/>
          <w:bCs/>
        </w:rPr>
        <w:t>.</w:t>
      </w:r>
    </w:p>
    <w:p>
      <w:pPr>
        <w:spacing w:after="156"/>
        <w:jc w:val="left"/>
        <w:rPr>
          <w:rFonts w:hint="eastAsia"/>
          <w:b/>
          <w:bCs/>
        </w:rPr>
      </w:pPr>
      <w:r>
        <w:rPr>
          <w:b/>
          <w:bCs/>
        </w:rPr>
        <mc:AlternateContent>
          <mc:Choice Requires="wps">
            <w:drawing>
              <wp:anchor distT="0" distB="0" distL="114300" distR="114300" simplePos="0" relativeHeight="251661312" behindDoc="0" locked="0" layoutInCell="1" allowOverlap="1">
                <wp:simplePos x="0" y="0"/>
                <wp:positionH relativeFrom="column">
                  <wp:posOffset>-516890</wp:posOffset>
                </wp:positionH>
                <wp:positionV relativeFrom="paragraph">
                  <wp:posOffset>5036820</wp:posOffset>
                </wp:positionV>
                <wp:extent cx="4846320" cy="2067560"/>
                <wp:effectExtent l="0" t="0" r="0" b="0"/>
                <wp:wrapNone/>
                <wp:docPr id="4" name="文本框 4"/>
                <wp:cNvGraphicFramePr/>
                <a:graphic xmlns:a="http://schemas.openxmlformats.org/drawingml/2006/main">
                  <a:graphicData uri="http://schemas.microsoft.com/office/word/2010/wordprocessingShape">
                    <wps:wsp>
                      <wps:cNvSpPr txBox="1"/>
                      <wps:spPr>
                        <a:xfrm>
                          <a:off x="0" y="0"/>
                          <a:ext cx="4846320" cy="2067339"/>
                        </a:xfrm>
                        <a:prstGeom prst="rect">
                          <a:avLst/>
                        </a:prstGeom>
                        <a:noFill/>
                        <a:ln w="6350">
                          <a:noFill/>
                        </a:ln>
                      </wps:spPr>
                      <wps:txbx>
                        <w:txbxContent>
                          <w:p>
                            <w:pPr>
                              <w:spacing w:after="156"/>
                              <w:rPr>
                                <w:rFonts w:hint="eastAsia" w:cs="Times New Roman"/>
                                <w:b/>
                                <w:bCs/>
                                <w:kern w:val="44"/>
                                <w:sz w:val="72"/>
                                <w:szCs w:val="72"/>
                              </w:rPr>
                            </w:pPr>
                            <w:r>
                              <w:rPr>
                                <w:rFonts w:hint="eastAsia" w:cs="Times New Roman"/>
                                <w:b/>
                                <w:bCs/>
                                <w:kern w:val="44"/>
                                <w:sz w:val="72"/>
                                <w:szCs w:val="72"/>
                              </w:rPr>
                              <w:t>U</w:t>
                            </w:r>
                            <w:r>
                              <w:rPr>
                                <w:rFonts w:cs="Times New Roman"/>
                                <w:b/>
                                <w:bCs/>
                                <w:kern w:val="44"/>
                                <w:sz w:val="72"/>
                                <w:szCs w:val="72"/>
                              </w:rPr>
                              <w:t>ser Manual</w:t>
                            </w:r>
                          </w:p>
                          <w:p>
                            <w:pPr>
                              <w:spacing w:after="156"/>
                              <w:rPr>
                                <w:rFonts w:hint="eastAsia" w:cs="Times New Roman"/>
                                <w:b/>
                                <w:bCs/>
                                <w:kern w:val="44"/>
                                <w:sz w:val="40"/>
                                <w:szCs w:val="40"/>
                              </w:rPr>
                            </w:pPr>
                            <w:r>
                              <w:rPr>
                                <w:rFonts w:hint="eastAsia" w:cs="Times New Roman"/>
                                <w:b/>
                                <w:bCs/>
                                <w:kern w:val="44"/>
                                <w:sz w:val="40"/>
                                <w:szCs w:val="40"/>
                              </w:rPr>
                              <w:t>D</w:t>
                            </w:r>
                            <w:r>
                              <w:rPr>
                                <w:rFonts w:cs="Times New Roman"/>
                                <w:b/>
                                <w:bCs/>
                                <w:kern w:val="44"/>
                                <w:sz w:val="40"/>
                                <w:szCs w:val="40"/>
                              </w:rPr>
                              <w:t>NAKE Cloud Platform</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40.7pt;margin-top:396.6pt;height:162.8pt;width:381.6pt;z-index:251661312;mso-width-relative:page;mso-height-relative:page;" filled="f" stroked="f" coordsize="21600,21600" o:gfxdata="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">
                <v:fill on="f" focussize="0,0"/>
                <v:stroke on="f" weight="0.5pt"/>
                <v:imagedata o:title=""/>
                <o:lock v:ext="edit" aspectratio="f"/>
                <v:textbox>
                  <w:txbxContent>
                    <w:p>
                      <w:pPr>
                        <w:spacing w:after="156"/>
                        <w:rPr>
                          <w:rFonts w:hint="eastAsia" w:cs="Times New Roman"/>
                          <w:b/>
                          <w:bCs/>
                          <w:kern w:val="44"/>
                          <w:sz w:val="72"/>
                          <w:szCs w:val="72"/>
                        </w:rPr>
                      </w:pPr>
                      <w:r>
                        <w:rPr>
                          <w:rFonts w:hint="eastAsia" w:cs="Times New Roman"/>
                          <w:b/>
                          <w:bCs/>
                          <w:kern w:val="44"/>
                          <w:sz w:val="72"/>
                          <w:szCs w:val="72"/>
                        </w:rPr>
                        <w:t>U</w:t>
                      </w:r>
                      <w:r>
                        <w:rPr>
                          <w:rFonts w:cs="Times New Roman"/>
                          <w:b/>
                          <w:bCs/>
                          <w:kern w:val="44"/>
                          <w:sz w:val="72"/>
                          <w:szCs w:val="72"/>
                        </w:rPr>
                        <w:t>ser Manual</w:t>
                      </w:r>
                    </w:p>
                    <w:p>
                      <w:pPr>
                        <w:spacing w:after="156"/>
                        <w:rPr>
                          <w:rFonts w:hint="eastAsia" w:cs="Times New Roman"/>
                          <w:b/>
                          <w:bCs/>
                          <w:kern w:val="44"/>
                          <w:sz w:val="40"/>
                          <w:szCs w:val="40"/>
                        </w:rPr>
                      </w:pPr>
                      <w:r>
                        <w:rPr>
                          <w:rFonts w:hint="eastAsia" w:cs="Times New Roman"/>
                          <w:b/>
                          <w:bCs/>
                          <w:kern w:val="44"/>
                          <w:sz w:val="40"/>
                          <w:szCs w:val="40"/>
                        </w:rPr>
                        <w:t>D</w:t>
                      </w:r>
                      <w:r>
                        <w:rPr>
                          <w:rFonts w:cs="Times New Roman"/>
                          <w:b/>
                          <w:bCs/>
                          <w:kern w:val="44"/>
                          <w:sz w:val="40"/>
                          <w:szCs w:val="40"/>
                        </w:rPr>
                        <w:t>NAKE Cloud Platform</w:t>
                      </w:r>
                    </w:p>
                  </w:txbxContent>
                </v:textbox>
              </v:shape>
            </w:pict>
          </mc:Fallback>
        </mc:AlternateContent>
      </w:r>
      <w:r>
        <w:rPr>
          <w:b/>
          <w:bCs/>
        </w:rPr>
        <mc:AlternateContent>
          <mc:Choice Requires="wps">
            <w:drawing>
              <wp:anchor distT="0" distB="0" distL="114300" distR="114300" simplePos="0" relativeHeight="251659264" behindDoc="0" locked="0" layoutInCell="1" allowOverlap="1">
                <wp:simplePos x="0" y="0"/>
                <wp:positionH relativeFrom="column">
                  <wp:posOffset>182880</wp:posOffset>
                </wp:positionH>
                <wp:positionV relativeFrom="paragraph">
                  <wp:posOffset>868680</wp:posOffset>
                </wp:positionV>
                <wp:extent cx="0" cy="0"/>
                <wp:effectExtent l="0" t="0" r="0" b="0"/>
                <wp:wrapNone/>
                <wp:docPr id="234" name="任意多边形: 形状 234"/>
                <wp:cNvGraphicFramePr/>
                <a:graphic xmlns:a="http://schemas.openxmlformats.org/drawingml/2006/main">
                  <a:graphicData uri="http://schemas.microsoft.com/office/word/2010/wordprocessingShape">
                    <wps:wsp>
                      <wps:cNvSpPr/>
                      <wps:spPr>
                        <a:xfrm>
                          <a:off x="0" y="0"/>
                          <a:ext cx="0" cy="0"/>
                        </a:xfrm>
                        <a:custGeom>
                          <a:avLst/>
                          <a:gdLst>
                            <a:gd name="connsiteX0" fmla="*/ 0 w 0"/>
                            <a:gd name="connsiteY0" fmla="*/ 0 h 0"/>
                            <a:gd name="connsiteX1" fmla="*/ 0 w 0"/>
                            <a:gd name="connsiteY1" fmla="*/ 0 h 0"/>
                          </a:gdLst>
                          <a:ahLst/>
                          <a:cxnLst>
                            <a:cxn ang="0">
                              <a:pos x="connsiteX0" y="connsiteY0"/>
                            </a:cxn>
                            <a:cxn ang="0">
                              <a:pos x="connsiteX1" y="connsiteY1"/>
                            </a:cxn>
                          </a:cxnLst>
                          <a:rect l="l" t="t" r="r" b="b"/>
                          <a:pathLst>
                            <a:path>
                              <a:moveTo>
                                <a:pt x="0" y="0"/>
                              </a:moveTo>
                              <a:lnTo>
                                <a:pt x="0" y="0"/>
                              </a:ln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任意多边形: 形状 234" o:spid="_x0000_s1026" o:spt="100" style="position:absolute;left:0pt;margin-left:14.4pt;margin-top:68.4pt;height:0pt;width:0pt;z-index:251659264;v-text-anchor:middle;mso-width-relative:page;mso-height-relative:page;" filled="f" stroked="t" coordsize="0,0" o:gfxdata="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" path="m0,0l0,0e">
                <v:path o:connectlocs="@0,@0;@0,@0" o:connectangles="0,0"/>
                <v:fill on="f" focussize="0,0"/>
                <v:stroke weight="1pt" color="#2F528F [3204]" miterlimit="8" joinstyle="miter"/>
                <v:imagedata o:title=""/>
                <o:lock v:ext="edit" aspectratio="f"/>
              </v:shape>
            </w:pict>
          </mc:Fallback>
        </mc:AlternateContent>
      </w:r>
      <w:r>
        <w:rPr>
          <w:b/>
          <w:bCs/>
        </w:rPr>
        <w:br w:type="page"/>
      </w:r>
    </w:p>
    <w:p>
      <w:pPr>
        <w:spacing w:after="156"/>
        <w:jc w:val="center"/>
        <w:rPr>
          <w:rFonts w:hint="eastAsia" w:cs="Times New Roman"/>
          <w:b/>
          <w:bCs/>
          <w:sz w:val="32"/>
          <w:szCs w:val="32"/>
        </w:rPr>
      </w:pPr>
      <w:r>
        <w:rPr>
          <w:rFonts w:cs="Times New Roman"/>
          <w:b/>
          <w:bCs/>
          <w:sz w:val="32"/>
          <w:szCs w:val="32"/>
        </w:rPr>
        <w:t>C</w:t>
      </w:r>
      <w:r>
        <w:rPr>
          <w:rFonts w:hint="eastAsia" w:cs="Times New Roman"/>
          <w:b/>
          <w:bCs/>
          <w:sz w:val="32"/>
          <w:szCs w:val="32"/>
        </w:rPr>
        <w:t>ontents</w:t>
      </w:r>
    </w:p>
    <w:p>
      <w:pPr>
        <w:spacing w:after="156"/>
        <w:rPr>
          <w:rFonts w:hint="eastAsia"/>
        </w:rPr>
      </w:pPr>
    </w:p>
    <w:p>
      <w:pPr>
        <w:pStyle w:val="12"/>
        <w:rPr>
          <w:ins w:id="0" w:author="Vivian Chen" w:date="2025-11-27T10:24:00Z"/>
          <w:rFonts w:hint="eastAsia" w:asciiTheme="minorHAnsi" w:hAnsiTheme="minorHAnsi" w:eastAsiaTheme="minorEastAsia" w:cstheme="minorBidi"/>
          <w:b w:val="0"/>
          <w:bCs w:val="0"/>
          <w:kern w:val="2"/>
          <w:sz w:val="22"/>
          <w:szCs w:val="24"/>
          <w14:ligatures w14:val="standardContextual"/>
        </w:rPr>
      </w:pPr>
      <w:r>
        <w:rPr>
          <w:rFonts w:eastAsia="Times New Roman"/>
        </w:rPr>
        <w:fldChar w:fldCharType="begin"/>
      </w:r>
      <w:r>
        <w:instrText xml:space="preserve"> TOC \o "1-2" \h \z \u </w:instrText>
      </w:r>
      <w:r>
        <w:rPr>
          <w:rFonts w:eastAsia="Times New Roman"/>
        </w:rPr>
        <w:fldChar w:fldCharType="separate"/>
      </w:r>
      <w:ins w:id="1" w:author="Vivian Chen" w:date="2025-11-27T10:24:00Z">
        <w:r>
          <w:rPr>
            <w:rStyle w:val="21"/>
            <w:rFonts w:hint="eastAsia"/>
          </w:rPr>
          <w:fldChar w:fldCharType="begin"/>
        </w:r>
      </w:ins>
      <w:ins w:id="2" w:author="Vivian Chen" w:date="2025-11-27T10:24:00Z">
        <w:r>
          <w:rPr>
            <w:rStyle w:val="21"/>
            <w:rFonts w:hint="eastAsia"/>
          </w:rPr>
          <w:instrText xml:space="preserve"> </w:instrText>
        </w:r>
      </w:ins>
      <w:ins w:id="3" w:author="Vivian Chen" w:date="2025-11-27T10:24:00Z">
        <w:r>
          <w:rPr>
            <w:rFonts w:hint="eastAsia"/>
          </w:rPr>
          <w:instrText xml:space="preserve">HYPERLINK \l "_Toc215131468"</w:instrText>
        </w:r>
      </w:ins>
      <w:ins w:id="4" w:author="Vivian Chen" w:date="2025-11-27T10:24:00Z">
        <w:r>
          <w:rPr>
            <w:rStyle w:val="21"/>
            <w:rFonts w:hint="eastAsia"/>
          </w:rPr>
          <w:instrText xml:space="preserve"> </w:instrText>
        </w:r>
      </w:ins>
      <w:ins w:id="5" w:author="Vivian Chen" w:date="2025-11-27T10:24:00Z">
        <w:r>
          <w:rPr>
            <w:rStyle w:val="21"/>
            <w:rFonts w:hint="eastAsia"/>
          </w:rPr>
          <w:fldChar w:fldCharType="separate"/>
        </w:r>
      </w:ins>
      <w:ins w:id="6" w:author="Vivian Chen" w:date="2025-11-27T10:24:00Z">
        <w:r>
          <w:rPr>
            <w:rStyle w:val="21"/>
            <w:rFonts w:hint="eastAsia"/>
          </w:rPr>
          <w:t>1. Introduction</w:t>
        </w:r>
      </w:ins>
      <w:ins w:id="7" w:author="Vivian Chen" w:date="2025-11-27T10:24:00Z">
        <w:r>
          <w:rPr>
            <w:rFonts w:hint="eastAsia"/>
          </w:rPr>
          <w:tab/>
        </w:r>
      </w:ins>
      <w:ins w:id="8" w:author="Vivian Chen" w:date="2025-11-27T10:24:00Z">
        <w:r>
          <w:rPr>
            <w:rFonts w:hint="eastAsia"/>
          </w:rPr>
          <w:fldChar w:fldCharType="begin"/>
        </w:r>
      </w:ins>
      <w:ins w:id="9" w:author="Vivian Chen" w:date="2025-11-27T10:24:00Z">
        <w:r>
          <w:rPr>
            <w:rFonts w:hint="eastAsia"/>
          </w:rPr>
          <w:instrText xml:space="preserve"> </w:instrText>
        </w:r>
      </w:ins>
      <w:ins w:id="10" w:author="Vivian Chen" w:date="2025-11-27T10:24:00Z">
        <w:r>
          <w:rPr/>
          <w:instrText xml:space="preserve">PAGEREF _Toc215131468 \h</w:instrText>
        </w:r>
      </w:ins>
      <w:ins w:id="11" w:author="Vivian Chen" w:date="2025-11-27T10:24:00Z">
        <w:r>
          <w:rPr>
            <w:rFonts w:hint="eastAsia"/>
          </w:rPr>
          <w:instrText xml:space="preserve"> </w:instrText>
        </w:r>
      </w:ins>
      <w:ins w:id="12" w:author="Vivian Chen" w:date="2025-11-27T10:24:00Z">
        <w:r>
          <w:rPr>
            <w:rFonts w:hint="eastAsia"/>
          </w:rPr>
          <w:fldChar w:fldCharType="separate"/>
        </w:r>
      </w:ins>
      <w:ins w:id="13" w:author="Vivian Chen" w:date="2025-11-27T10:24:00Z">
        <w:r>
          <w:rPr>
            <w:rFonts w:hint="eastAsia"/>
          </w:rPr>
          <w:t>1</w:t>
        </w:r>
      </w:ins>
      <w:ins w:id="14" w:author="Vivian Chen" w:date="2025-11-27T10:24:00Z">
        <w:r>
          <w:rPr>
            <w:rFonts w:hint="eastAsia"/>
          </w:rPr>
          <w:fldChar w:fldCharType="end"/>
        </w:r>
      </w:ins>
      <w:ins w:id="15" w:author="Vivian Chen" w:date="2025-11-27T10:24:00Z">
        <w:r>
          <w:rPr>
            <w:rStyle w:val="21"/>
            <w:rFonts w:hint="eastAsia"/>
          </w:rPr>
          <w:fldChar w:fldCharType="end"/>
        </w:r>
      </w:ins>
    </w:p>
    <w:p>
      <w:pPr>
        <w:pStyle w:val="13"/>
        <w:spacing w:after="156"/>
        <w:rPr>
          <w:ins w:id="16" w:author="Vivian Chen" w:date="2025-11-27T10:24:00Z"/>
          <w:rFonts w:hint="eastAsia" w:asciiTheme="minorHAnsi" w:hAnsiTheme="minorHAnsi" w:eastAsiaTheme="minorEastAsia" w:cstheme="minorBidi"/>
          <w:sz w:val="22"/>
          <w:szCs w:val="24"/>
          <w14:ligatures w14:val="standardContextual"/>
        </w:rPr>
      </w:pPr>
      <w:ins w:id="17" w:author="Vivian Chen" w:date="2025-11-27T10:24:00Z">
        <w:r>
          <w:rPr>
            <w:rStyle w:val="21"/>
            <w:rFonts w:hint="eastAsia"/>
          </w:rPr>
          <w:fldChar w:fldCharType="begin"/>
        </w:r>
      </w:ins>
      <w:ins w:id="18" w:author="Vivian Chen" w:date="2025-11-27T10:24:00Z">
        <w:r>
          <w:rPr>
            <w:rStyle w:val="21"/>
            <w:rFonts w:hint="eastAsia"/>
          </w:rPr>
          <w:instrText xml:space="preserve"> </w:instrText>
        </w:r>
      </w:ins>
      <w:ins w:id="19" w:author="Vivian Chen" w:date="2025-11-27T10:24:00Z">
        <w:r>
          <w:rPr>
            <w:rFonts w:hint="eastAsia"/>
          </w:rPr>
          <w:instrText xml:space="preserve">HYPERLINK \l "_Toc215131469"</w:instrText>
        </w:r>
      </w:ins>
      <w:ins w:id="20" w:author="Vivian Chen" w:date="2025-11-27T10:24:00Z">
        <w:r>
          <w:rPr>
            <w:rStyle w:val="21"/>
            <w:rFonts w:hint="eastAsia"/>
          </w:rPr>
          <w:instrText xml:space="preserve"> </w:instrText>
        </w:r>
      </w:ins>
      <w:ins w:id="21" w:author="Vivian Chen" w:date="2025-11-27T10:24:00Z">
        <w:r>
          <w:rPr>
            <w:rStyle w:val="21"/>
            <w:rFonts w:hint="eastAsia"/>
          </w:rPr>
          <w:fldChar w:fldCharType="separate"/>
        </w:r>
      </w:ins>
      <w:ins w:id="22" w:author="Vivian Chen" w:date="2025-11-27T10:24:00Z">
        <w:r>
          <w:rPr>
            <w:rStyle w:val="21"/>
            <w:rFonts w:hint="eastAsia"/>
          </w:rPr>
          <w:t>1.1 Introduction</w:t>
        </w:r>
      </w:ins>
      <w:ins w:id="23" w:author="Vivian Chen" w:date="2025-11-27T10:24:00Z">
        <w:r>
          <w:rPr>
            <w:rFonts w:hint="eastAsia"/>
          </w:rPr>
          <w:tab/>
        </w:r>
      </w:ins>
      <w:ins w:id="24" w:author="Vivian Chen" w:date="2025-11-27T10:24:00Z">
        <w:r>
          <w:rPr>
            <w:rFonts w:hint="eastAsia"/>
          </w:rPr>
          <w:fldChar w:fldCharType="begin"/>
        </w:r>
      </w:ins>
      <w:ins w:id="25" w:author="Vivian Chen" w:date="2025-11-27T10:24:00Z">
        <w:r>
          <w:rPr>
            <w:rFonts w:hint="eastAsia"/>
          </w:rPr>
          <w:instrText xml:space="preserve"> </w:instrText>
        </w:r>
      </w:ins>
      <w:ins w:id="26" w:author="Vivian Chen" w:date="2025-11-27T10:24:00Z">
        <w:r>
          <w:rPr/>
          <w:instrText xml:space="preserve">PAGEREF _Toc215131469 \h</w:instrText>
        </w:r>
      </w:ins>
      <w:ins w:id="27" w:author="Vivian Chen" w:date="2025-11-27T10:24:00Z">
        <w:r>
          <w:rPr>
            <w:rFonts w:hint="eastAsia"/>
          </w:rPr>
          <w:instrText xml:space="preserve"> </w:instrText>
        </w:r>
      </w:ins>
      <w:ins w:id="28" w:author="Vivian Chen" w:date="2025-11-27T10:24:00Z">
        <w:r>
          <w:rPr>
            <w:rFonts w:hint="eastAsia"/>
          </w:rPr>
          <w:fldChar w:fldCharType="separate"/>
        </w:r>
      </w:ins>
      <w:ins w:id="29" w:author="Vivian Chen" w:date="2025-11-27T10:24:00Z">
        <w:r>
          <w:rPr>
            <w:rFonts w:hint="eastAsia"/>
          </w:rPr>
          <w:t>1</w:t>
        </w:r>
      </w:ins>
      <w:ins w:id="30" w:author="Vivian Chen" w:date="2025-11-27T10:24:00Z">
        <w:r>
          <w:rPr>
            <w:rFonts w:hint="eastAsia"/>
          </w:rPr>
          <w:fldChar w:fldCharType="end"/>
        </w:r>
      </w:ins>
      <w:ins w:id="31" w:author="Vivian Chen" w:date="2025-11-27T10:24:00Z">
        <w:r>
          <w:rPr>
            <w:rStyle w:val="21"/>
            <w:rFonts w:hint="eastAsia"/>
          </w:rPr>
          <w:fldChar w:fldCharType="end"/>
        </w:r>
      </w:ins>
    </w:p>
    <w:p>
      <w:pPr>
        <w:pStyle w:val="13"/>
        <w:spacing w:after="156"/>
        <w:rPr>
          <w:ins w:id="32" w:author="Vivian Chen" w:date="2025-11-27T10:24:00Z"/>
          <w:rFonts w:hint="eastAsia" w:asciiTheme="minorHAnsi" w:hAnsiTheme="minorHAnsi" w:eastAsiaTheme="minorEastAsia" w:cstheme="minorBidi"/>
          <w:sz w:val="22"/>
          <w:szCs w:val="24"/>
          <w14:ligatures w14:val="standardContextual"/>
        </w:rPr>
      </w:pPr>
      <w:ins w:id="33" w:author="Vivian Chen" w:date="2025-11-27T10:24:00Z">
        <w:r>
          <w:rPr>
            <w:rStyle w:val="21"/>
            <w:rFonts w:hint="eastAsia"/>
          </w:rPr>
          <w:fldChar w:fldCharType="begin"/>
        </w:r>
      </w:ins>
      <w:ins w:id="34" w:author="Vivian Chen" w:date="2025-11-27T10:24:00Z">
        <w:r>
          <w:rPr>
            <w:rStyle w:val="21"/>
            <w:rFonts w:hint="eastAsia"/>
          </w:rPr>
          <w:instrText xml:space="preserve"> </w:instrText>
        </w:r>
      </w:ins>
      <w:ins w:id="35" w:author="Vivian Chen" w:date="2025-11-27T10:24:00Z">
        <w:r>
          <w:rPr>
            <w:rFonts w:hint="eastAsia"/>
          </w:rPr>
          <w:instrText xml:space="preserve">HYPERLINK \l "_Toc215131470"</w:instrText>
        </w:r>
      </w:ins>
      <w:ins w:id="36" w:author="Vivian Chen" w:date="2025-11-27T10:24:00Z">
        <w:r>
          <w:rPr>
            <w:rStyle w:val="21"/>
            <w:rFonts w:hint="eastAsia"/>
          </w:rPr>
          <w:instrText xml:space="preserve"> </w:instrText>
        </w:r>
      </w:ins>
      <w:ins w:id="37" w:author="Vivian Chen" w:date="2025-11-27T10:24:00Z">
        <w:r>
          <w:rPr>
            <w:rStyle w:val="21"/>
            <w:rFonts w:hint="eastAsia"/>
          </w:rPr>
          <w:fldChar w:fldCharType="separate"/>
        </w:r>
      </w:ins>
      <w:ins w:id="38" w:author="Vivian Chen" w:date="2025-11-27T10:24:00Z">
        <w:r>
          <w:rPr>
            <w:rStyle w:val="21"/>
            <w:rFonts w:hint="eastAsia"/>
          </w:rPr>
          <w:t>1.2 Introduction of some icons</w:t>
        </w:r>
      </w:ins>
      <w:ins w:id="39" w:author="Vivian Chen" w:date="2025-11-27T10:24:00Z">
        <w:r>
          <w:rPr>
            <w:rFonts w:hint="eastAsia"/>
          </w:rPr>
          <w:tab/>
        </w:r>
      </w:ins>
      <w:ins w:id="40" w:author="Vivian Chen" w:date="2025-11-27T10:24:00Z">
        <w:r>
          <w:rPr>
            <w:rFonts w:hint="eastAsia"/>
          </w:rPr>
          <w:fldChar w:fldCharType="begin"/>
        </w:r>
      </w:ins>
      <w:ins w:id="41" w:author="Vivian Chen" w:date="2025-11-27T10:24:00Z">
        <w:r>
          <w:rPr>
            <w:rFonts w:hint="eastAsia"/>
          </w:rPr>
          <w:instrText xml:space="preserve"> </w:instrText>
        </w:r>
      </w:ins>
      <w:ins w:id="42" w:author="Vivian Chen" w:date="2025-11-27T10:24:00Z">
        <w:r>
          <w:rPr/>
          <w:instrText xml:space="preserve">PAGEREF _Toc215131470 \h</w:instrText>
        </w:r>
      </w:ins>
      <w:ins w:id="43" w:author="Vivian Chen" w:date="2025-11-27T10:24:00Z">
        <w:r>
          <w:rPr>
            <w:rFonts w:hint="eastAsia"/>
          </w:rPr>
          <w:instrText xml:space="preserve"> </w:instrText>
        </w:r>
      </w:ins>
      <w:ins w:id="44" w:author="Vivian Chen" w:date="2025-11-27T10:24:00Z">
        <w:r>
          <w:rPr>
            <w:rFonts w:hint="eastAsia"/>
          </w:rPr>
          <w:fldChar w:fldCharType="separate"/>
        </w:r>
      </w:ins>
      <w:ins w:id="45" w:author="Vivian Chen" w:date="2025-11-27T10:24:00Z">
        <w:r>
          <w:rPr>
            <w:rFonts w:hint="eastAsia"/>
          </w:rPr>
          <w:t>2</w:t>
        </w:r>
      </w:ins>
      <w:ins w:id="46" w:author="Vivian Chen" w:date="2025-11-27T10:24:00Z">
        <w:r>
          <w:rPr>
            <w:rFonts w:hint="eastAsia"/>
          </w:rPr>
          <w:fldChar w:fldCharType="end"/>
        </w:r>
      </w:ins>
      <w:ins w:id="47" w:author="Vivian Chen" w:date="2025-11-27T10:24:00Z">
        <w:r>
          <w:rPr>
            <w:rStyle w:val="21"/>
            <w:rFonts w:hint="eastAsia"/>
          </w:rPr>
          <w:fldChar w:fldCharType="end"/>
        </w:r>
      </w:ins>
    </w:p>
    <w:p>
      <w:pPr>
        <w:pStyle w:val="13"/>
        <w:spacing w:after="156"/>
        <w:rPr>
          <w:ins w:id="48" w:author="Vivian Chen" w:date="2025-11-27T10:24:00Z"/>
          <w:rFonts w:hint="eastAsia" w:asciiTheme="minorHAnsi" w:hAnsiTheme="minorHAnsi" w:eastAsiaTheme="minorEastAsia" w:cstheme="minorBidi"/>
          <w:sz w:val="22"/>
          <w:szCs w:val="24"/>
          <w14:ligatures w14:val="standardContextual"/>
        </w:rPr>
      </w:pPr>
      <w:ins w:id="49" w:author="Vivian Chen" w:date="2025-11-27T10:24:00Z">
        <w:r>
          <w:rPr>
            <w:rStyle w:val="21"/>
            <w:rFonts w:hint="eastAsia"/>
          </w:rPr>
          <w:fldChar w:fldCharType="begin"/>
        </w:r>
      </w:ins>
      <w:ins w:id="50" w:author="Vivian Chen" w:date="2025-11-27T10:24:00Z">
        <w:r>
          <w:rPr>
            <w:rStyle w:val="21"/>
            <w:rFonts w:hint="eastAsia"/>
          </w:rPr>
          <w:instrText xml:space="preserve"> </w:instrText>
        </w:r>
      </w:ins>
      <w:ins w:id="51" w:author="Vivian Chen" w:date="2025-11-27T10:24:00Z">
        <w:r>
          <w:rPr>
            <w:rFonts w:hint="eastAsia"/>
          </w:rPr>
          <w:instrText xml:space="preserve">HYPERLINK \l "_Toc215131471"</w:instrText>
        </w:r>
      </w:ins>
      <w:ins w:id="52" w:author="Vivian Chen" w:date="2025-11-27T10:24:00Z">
        <w:r>
          <w:rPr>
            <w:rStyle w:val="21"/>
            <w:rFonts w:hint="eastAsia"/>
          </w:rPr>
          <w:instrText xml:space="preserve"> </w:instrText>
        </w:r>
      </w:ins>
      <w:ins w:id="53" w:author="Vivian Chen" w:date="2025-11-27T10:24:00Z">
        <w:r>
          <w:rPr>
            <w:rStyle w:val="21"/>
            <w:rFonts w:hint="eastAsia"/>
          </w:rPr>
          <w:fldChar w:fldCharType="separate"/>
        </w:r>
      </w:ins>
      <w:ins w:id="54" w:author="Vivian Chen" w:date="2025-11-27T10:24:00Z">
        <w:r>
          <w:rPr>
            <w:rStyle w:val="21"/>
            <w:rFonts w:hint="eastAsia"/>
          </w:rPr>
          <w:t>1.3 Supported devices and solutions</w:t>
        </w:r>
      </w:ins>
      <w:ins w:id="55" w:author="Vivian Chen" w:date="2025-11-27T10:24:00Z">
        <w:r>
          <w:rPr>
            <w:rFonts w:hint="eastAsia"/>
          </w:rPr>
          <w:tab/>
        </w:r>
      </w:ins>
      <w:ins w:id="56" w:author="Vivian Chen" w:date="2025-11-27T10:24:00Z">
        <w:r>
          <w:rPr>
            <w:rFonts w:hint="eastAsia"/>
          </w:rPr>
          <w:fldChar w:fldCharType="begin"/>
        </w:r>
      </w:ins>
      <w:ins w:id="57" w:author="Vivian Chen" w:date="2025-11-27T10:24:00Z">
        <w:r>
          <w:rPr>
            <w:rFonts w:hint="eastAsia"/>
          </w:rPr>
          <w:instrText xml:space="preserve"> </w:instrText>
        </w:r>
      </w:ins>
      <w:ins w:id="58" w:author="Vivian Chen" w:date="2025-11-27T10:24:00Z">
        <w:r>
          <w:rPr/>
          <w:instrText xml:space="preserve">PAGEREF _Toc215131471 \h</w:instrText>
        </w:r>
      </w:ins>
      <w:ins w:id="59" w:author="Vivian Chen" w:date="2025-11-27T10:24:00Z">
        <w:r>
          <w:rPr>
            <w:rFonts w:hint="eastAsia"/>
          </w:rPr>
          <w:instrText xml:space="preserve"> </w:instrText>
        </w:r>
      </w:ins>
      <w:ins w:id="60" w:author="Vivian Chen" w:date="2025-11-27T10:24:00Z">
        <w:r>
          <w:rPr>
            <w:rFonts w:hint="eastAsia"/>
          </w:rPr>
          <w:fldChar w:fldCharType="separate"/>
        </w:r>
      </w:ins>
      <w:ins w:id="61" w:author="Vivian Chen" w:date="2025-11-27T10:24:00Z">
        <w:r>
          <w:rPr>
            <w:rFonts w:hint="eastAsia"/>
          </w:rPr>
          <w:t>3</w:t>
        </w:r>
      </w:ins>
      <w:ins w:id="62" w:author="Vivian Chen" w:date="2025-11-27T10:24:00Z">
        <w:r>
          <w:rPr>
            <w:rFonts w:hint="eastAsia"/>
          </w:rPr>
          <w:fldChar w:fldCharType="end"/>
        </w:r>
      </w:ins>
      <w:ins w:id="63" w:author="Vivian Chen" w:date="2025-11-27T10:24:00Z">
        <w:r>
          <w:rPr>
            <w:rStyle w:val="21"/>
            <w:rFonts w:hint="eastAsia"/>
          </w:rPr>
          <w:fldChar w:fldCharType="end"/>
        </w:r>
      </w:ins>
    </w:p>
    <w:p>
      <w:pPr>
        <w:pStyle w:val="12"/>
        <w:rPr>
          <w:ins w:id="64" w:author="Vivian Chen" w:date="2025-11-27T10:24:00Z"/>
          <w:rFonts w:hint="eastAsia" w:asciiTheme="minorHAnsi" w:hAnsiTheme="minorHAnsi" w:eastAsiaTheme="minorEastAsia" w:cstheme="minorBidi"/>
          <w:b w:val="0"/>
          <w:bCs w:val="0"/>
          <w:kern w:val="2"/>
          <w:sz w:val="22"/>
          <w:szCs w:val="24"/>
          <w14:ligatures w14:val="standardContextual"/>
        </w:rPr>
      </w:pPr>
      <w:ins w:id="65" w:author="Vivian Chen" w:date="2025-11-27T10:24:00Z">
        <w:r>
          <w:rPr>
            <w:rStyle w:val="21"/>
            <w:rFonts w:hint="eastAsia"/>
          </w:rPr>
          <w:fldChar w:fldCharType="begin"/>
        </w:r>
      </w:ins>
      <w:ins w:id="66" w:author="Vivian Chen" w:date="2025-11-27T10:24:00Z">
        <w:r>
          <w:rPr>
            <w:rStyle w:val="21"/>
            <w:rFonts w:hint="eastAsia"/>
          </w:rPr>
          <w:instrText xml:space="preserve"> </w:instrText>
        </w:r>
      </w:ins>
      <w:ins w:id="67" w:author="Vivian Chen" w:date="2025-11-27T10:24:00Z">
        <w:r>
          <w:rPr>
            <w:rFonts w:hint="eastAsia"/>
          </w:rPr>
          <w:instrText xml:space="preserve">HYPERLINK \l "_Toc215131472"</w:instrText>
        </w:r>
      </w:ins>
      <w:ins w:id="68" w:author="Vivian Chen" w:date="2025-11-27T10:24:00Z">
        <w:r>
          <w:rPr>
            <w:rStyle w:val="21"/>
            <w:rFonts w:hint="eastAsia"/>
          </w:rPr>
          <w:instrText xml:space="preserve"> </w:instrText>
        </w:r>
      </w:ins>
      <w:ins w:id="69" w:author="Vivian Chen" w:date="2025-11-27T10:24:00Z">
        <w:r>
          <w:rPr>
            <w:rStyle w:val="21"/>
            <w:rFonts w:hint="eastAsia"/>
          </w:rPr>
          <w:fldChar w:fldCharType="separate"/>
        </w:r>
      </w:ins>
      <w:ins w:id="70" w:author="Vivian Chen" w:date="2025-11-27T10:24:00Z">
        <w:r>
          <w:rPr>
            <w:rStyle w:val="21"/>
            <w:rFonts w:hint="eastAsia"/>
          </w:rPr>
          <w:t>2.</w:t>
        </w:r>
      </w:ins>
      <w:ins w:id="71" w:author="Vivian Chen" w:date="2025-11-27T10:24:00Z">
        <w:r>
          <w:rPr>
            <w:rStyle w:val="21"/>
            <w:rFonts w:hint="eastAsia" w:ascii="Times New Roman" w:hAnsi="Times New Roman" w:eastAsia="宋体"/>
          </w:rPr>
          <w:t xml:space="preserve"> </w:t>
        </w:r>
      </w:ins>
      <w:ins w:id="72" w:author="Vivian Chen" w:date="2025-11-27T10:24:00Z">
        <w:r>
          <w:rPr>
            <w:rStyle w:val="21"/>
            <w:rFonts w:hint="eastAsia"/>
          </w:rPr>
          <w:t>Login and Logout</w:t>
        </w:r>
      </w:ins>
      <w:ins w:id="73" w:author="Vivian Chen" w:date="2025-11-27T10:24:00Z">
        <w:r>
          <w:rPr>
            <w:rFonts w:hint="eastAsia"/>
          </w:rPr>
          <w:tab/>
        </w:r>
      </w:ins>
      <w:ins w:id="74" w:author="Vivian Chen" w:date="2025-11-27T10:24:00Z">
        <w:r>
          <w:rPr>
            <w:rFonts w:hint="eastAsia"/>
          </w:rPr>
          <w:fldChar w:fldCharType="begin"/>
        </w:r>
      </w:ins>
      <w:ins w:id="75" w:author="Vivian Chen" w:date="2025-11-27T10:24:00Z">
        <w:r>
          <w:rPr>
            <w:rFonts w:hint="eastAsia"/>
          </w:rPr>
          <w:instrText xml:space="preserve"> </w:instrText>
        </w:r>
      </w:ins>
      <w:ins w:id="76" w:author="Vivian Chen" w:date="2025-11-27T10:24:00Z">
        <w:r>
          <w:rPr/>
          <w:instrText xml:space="preserve">PAGEREF _Toc215131472 \h</w:instrText>
        </w:r>
      </w:ins>
      <w:ins w:id="77" w:author="Vivian Chen" w:date="2025-11-27T10:24:00Z">
        <w:r>
          <w:rPr>
            <w:rFonts w:hint="eastAsia"/>
          </w:rPr>
          <w:instrText xml:space="preserve"> </w:instrText>
        </w:r>
      </w:ins>
      <w:ins w:id="78" w:author="Vivian Chen" w:date="2025-11-27T10:24:00Z">
        <w:r>
          <w:rPr>
            <w:rFonts w:hint="eastAsia"/>
          </w:rPr>
          <w:fldChar w:fldCharType="separate"/>
        </w:r>
      </w:ins>
      <w:ins w:id="79" w:author="Vivian Chen" w:date="2025-11-27T10:24:00Z">
        <w:r>
          <w:rPr>
            <w:rFonts w:hint="eastAsia"/>
          </w:rPr>
          <w:t>10</w:t>
        </w:r>
      </w:ins>
      <w:ins w:id="80" w:author="Vivian Chen" w:date="2025-11-27T10:24:00Z">
        <w:r>
          <w:rPr>
            <w:rFonts w:hint="eastAsia"/>
          </w:rPr>
          <w:fldChar w:fldCharType="end"/>
        </w:r>
      </w:ins>
      <w:ins w:id="81" w:author="Vivian Chen" w:date="2025-11-27T10:24:00Z">
        <w:r>
          <w:rPr>
            <w:rStyle w:val="21"/>
            <w:rFonts w:hint="eastAsia"/>
          </w:rPr>
          <w:fldChar w:fldCharType="end"/>
        </w:r>
      </w:ins>
    </w:p>
    <w:p>
      <w:pPr>
        <w:pStyle w:val="13"/>
        <w:spacing w:after="156"/>
        <w:rPr>
          <w:ins w:id="82" w:author="Vivian Chen" w:date="2025-11-27T10:24:00Z"/>
          <w:rFonts w:hint="eastAsia" w:asciiTheme="minorHAnsi" w:hAnsiTheme="minorHAnsi" w:eastAsiaTheme="minorEastAsia" w:cstheme="minorBidi"/>
          <w:sz w:val="22"/>
          <w:szCs w:val="24"/>
          <w14:ligatures w14:val="standardContextual"/>
        </w:rPr>
      </w:pPr>
      <w:ins w:id="83" w:author="Vivian Chen" w:date="2025-11-27T10:24:00Z">
        <w:r>
          <w:rPr>
            <w:rStyle w:val="21"/>
            <w:rFonts w:hint="eastAsia"/>
          </w:rPr>
          <w:fldChar w:fldCharType="begin"/>
        </w:r>
      </w:ins>
      <w:ins w:id="84" w:author="Vivian Chen" w:date="2025-11-27T10:24:00Z">
        <w:r>
          <w:rPr>
            <w:rStyle w:val="21"/>
            <w:rFonts w:hint="eastAsia"/>
          </w:rPr>
          <w:instrText xml:space="preserve"> </w:instrText>
        </w:r>
      </w:ins>
      <w:ins w:id="85" w:author="Vivian Chen" w:date="2025-11-27T10:24:00Z">
        <w:r>
          <w:rPr>
            <w:rFonts w:hint="eastAsia"/>
          </w:rPr>
          <w:instrText xml:space="preserve">HYPERLINK \l "_Toc215131473"</w:instrText>
        </w:r>
      </w:ins>
      <w:ins w:id="86" w:author="Vivian Chen" w:date="2025-11-27T10:24:00Z">
        <w:r>
          <w:rPr>
            <w:rStyle w:val="21"/>
            <w:rFonts w:hint="eastAsia"/>
          </w:rPr>
          <w:instrText xml:space="preserve"> </w:instrText>
        </w:r>
      </w:ins>
      <w:ins w:id="87" w:author="Vivian Chen" w:date="2025-11-27T10:24:00Z">
        <w:r>
          <w:rPr>
            <w:rStyle w:val="21"/>
            <w:rFonts w:hint="eastAsia"/>
          </w:rPr>
          <w:fldChar w:fldCharType="separate"/>
        </w:r>
      </w:ins>
      <w:ins w:id="88" w:author="Vivian Chen" w:date="2025-11-27T10:24:00Z">
        <w:r>
          <w:rPr>
            <w:rStyle w:val="21"/>
            <w:rFonts w:hint="eastAsia"/>
          </w:rPr>
          <w:t>2.1 Login and Logout</w:t>
        </w:r>
      </w:ins>
      <w:ins w:id="89" w:author="Vivian Chen" w:date="2025-11-27T10:24:00Z">
        <w:r>
          <w:rPr>
            <w:rFonts w:hint="eastAsia"/>
          </w:rPr>
          <w:tab/>
        </w:r>
      </w:ins>
      <w:ins w:id="90" w:author="Vivian Chen" w:date="2025-11-27T10:24:00Z">
        <w:r>
          <w:rPr>
            <w:rFonts w:hint="eastAsia"/>
          </w:rPr>
          <w:fldChar w:fldCharType="begin"/>
        </w:r>
      </w:ins>
      <w:ins w:id="91" w:author="Vivian Chen" w:date="2025-11-27T10:24:00Z">
        <w:r>
          <w:rPr>
            <w:rFonts w:hint="eastAsia"/>
          </w:rPr>
          <w:instrText xml:space="preserve"> </w:instrText>
        </w:r>
      </w:ins>
      <w:ins w:id="92" w:author="Vivian Chen" w:date="2025-11-27T10:24:00Z">
        <w:r>
          <w:rPr/>
          <w:instrText xml:space="preserve">PAGEREF _Toc215131473 \h</w:instrText>
        </w:r>
      </w:ins>
      <w:ins w:id="93" w:author="Vivian Chen" w:date="2025-11-27T10:24:00Z">
        <w:r>
          <w:rPr>
            <w:rFonts w:hint="eastAsia"/>
          </w:rPr>
          <w:instrText xml:space="preserve"> </w:instrText>
        </w:r>
      </w:ins>
      <w:ins w:id="94" w:author="Vivian Chen" w:date="2025-11-27T10:24:00Z">
        <w:r>
          <w:rPr>
            <w:rFonts w:hint="eastAsia"/>
          </w:rPr>
          <w:fldChar w:fldCharType="separate"/>
        </w:r>
      </w:ins>
      <w:ins w:id="95" w:author="Vivian Chen" w:date="2025-11-27T10:24:00Z">
        <w:r>
          <w:rPr>
            <w:rFonts w:hint="eastAsia"/>
          </w:rPr>
          <w:t>10</w:t>
        </w:r>
      </w:ins>
      <w:ins w:id="96" w:author="Vivian Chen" w:date="2025-11-27T10:24:00Z">
        <w:r>
          <w:rPr>
            <w:rFonts w:hint="eastAsia"/>
          </w:rPr>
          <w:fldChar w:fldCharType="end"/>
        </w:r>
      </w:ins>
      <w:ins w:id="97" w:author="Vivian Chen" w:date="2025-11-27T10:24:00Z">
        <w:r>
          <w:rPr>
            <w:rStyle w:val="21"/>
            <w:rFonts w:hint="eastAsia"/>
          </w:rPr>
          <w:fldChar w:fldCharType="end"/>
        </w:r>
      </w:ins>
    </w:p>
    <w:p>
      <w:pPr>
        <w:pStyle w:val="13"/>
        <w:spacing w:after="156"/>
        <w:rPr>
          <w:ins w:id="98" w:author="Vivian Chen" w:date="2025-11-27T10:24:00Z"/>
          <w:rFonts w:hint="eastAsia" w:asciiTheme="minorHAnsi" w:hAnsiTheme="minorHAnsi" w:eastAsiaTheme="minorEastAsia" w:cstheme="minorBidi"/>
          <w:sz w:val="22"/>
          <w:szCs w:val="24"/>
          <w14:ligatures w14:val="standardContextual"/>
        </w:rPr>
      </w:pPr>
      <w:ins w:id="99" w:author="Vivian Chen" w:date="2025-11-27T10:24:00Z">
        <w:r>
          <w:rPr>
            <w:rStyle w:val="21"/>
            <w:rFonts w:hint="eastAsia"/>
          </w:rPr>
          <w:fldChar w:fldCharType="begin"/>
        </w:r>
      </w:ins>
      <w:ins w:id="100" w:author="Vivian Chen" w:date="2025-11-27T10:24:00Z">
        <w:r>
          <w:rPr>
            <w:rStyle w:val="21"/>
            <w:rFonts w:hint="eastAsia"/>
          </w:rPr>
          <w:instrText xml:space="preserve"> </w:instrText>
        </w:r>
      </w:ins>
      <w:ins w:id="101" w:author="Vivian Chen" w:date="2025-11-27T10:24:00Z">
        <w:r>
          <w:rPr>
            <w:rFonts w:hint="eastAsia"/>
          </w:rPr>
          <w:instrText xml:space="preserve">HYPERLINK \l "_Toc215131474"</w:instrText>
        </w:r>
      </w:ins>
      <w:ins w:id="102" w:author="Vivian Chen" w:date="2025-11-27T10:24:00Z">
        <w:r>
          <w:rPr>
            <w:rStyle w:val="21"/>
            <w:rFonts w:hint="eastAsia"/>
          </w:rPr>
          <w:instrText xml:space="preserve"> </w:instrText>
        </w:r>
      </w:ins>
      <w:ins w:id="103" w:author="Vivian Chen" w:date="2025-11-27T10:24:00Z">
        <w:r>
          <w:rPr>
            <w:rStyle w:val="21"/>
            <w:rFonts w:hint="eastAsia"/>
          </w:rPr>
          <w:fldChar w:fldCharType="separate"/>
        </w:r>
      </w:ins>
      <w:ins w:id="104" w:author="Vivian Chen" w:date="2025-11-27T10:24:00Z">
        <w:r>
          <w:rPr>
            <w:rStyle w:val="21"/>
            <w:rFonts w:hint="eastAsia"/>
          </w:rPr>
          <w:t>2.2 Forget password</w:t>
        </w:r>
      </w:ins>
      <w:ins w:id="105" w:author="Vivian Chen" w:date="2025-11-27T10:24:00Z">
        <w:r>
          <w:rPr>
            <w:rFonts w:hint="eastAsia"/>
          </w:rPr>
          <w:tab/>
        </w:r>
      </w:ins>
      <w:ins w:id="106" w:author="Vivian Chen" w:date="2025-11-27T10:24:00Z">
        <w:r>
          <w:rPr>
            <w:rFonts w:hint="eastAsia"/>
          </w:rPr>
          <w:fldChar w:fldCharType="begin"/>
        </w:r>
      </w:ins>
      <w:ins w:id="107" w:author="Vivian Chen" w:date="2025-11-27T10:24:00Z">
        <w:r>
          <w:rPr>
            <w:rFonts w:hint="eastAsia"/>
          </w:rPr>
          <w:instrText xml:space="preserve"> </w:instrText>
        </w:r>
      </w:ins>
      <w:ins w:id="108" w:author="Vivian Chen" w:date="2025-11-27T10:24:00Z">
        <w:r>
          <w:rPr/>
          <w:instrText xml:space="preserve">PAGEREF _Toc215131474 \h</w:instrText>
        </w:r>
      </w:ins>
      <w:ins w:id="109" w:author="Vivian Chen" w:date="2025-11-27T10:24:00Z">
        <w:r>
          <w:rPr>
            <w:rFonts w:hint="eastAsia"/>
          </w:rPr>
          <w:instrText xml:space="preserve"> </w:instrText>
        </w:r>
      </w:ins>
      <w:ins w:id="110" w:author="Vivian Chen" w:date="2025-11-27T10:24:00Z">
        <w:r>
          <w:rPr>
            <w:rFonts w:hint="eastAsia"/>
          </w:rPr>
          <w:fldChar w:fldCharType="separate"/>
        </w:r>
      </w:ins>
      <w:ins w:id="111" w:author="Vivian Chen" w:date="2025-11-27T10:24:00Z">
        <w:r>
          <w:rPr>
            <w:rFonts w:hint="eastAsia"/>
          </w:rPr>
          <w:t>12</w:t>
        </w:r>
      </w:ins>
      <w:ins w:id="112" w:author="Vivian Chen" w:date="2025-11-27T10:24:00Z">
        <w:r>
          <w:rPr>
            <w:rFonts w:hint="eastAsia"/>
          </w:rPr>
          <w:fldChar w:fldCharType="end"/>
        </w:r>
      </w:ins>
      <w:ins w:id="113" w:author="Vivian Chen" w:date="2025-11-27T10:24:00Z">
        <w:r>
          <w:rPr>
            <w:rStyle w:val="21"/>
            <w:rFonts w:hint="eastAsia"/>
          </w:rPr>
          <w:fldChar w:fldCharType="end"/>
        </w:r>
      </w:ins>
    </w:p>
    <w:p>
      <w:pPr>
        <w:pStyle w:val="12"/>
        <w:rPr>
          <w:ins w:id="114" w:author="Vivian Chen" w:date="2025-11-27T10:24:00Z"/>
          <w:rFonts w:hint="eastAsia" w:asciiTheme="minorHAnsi" w:hAnsiTheme="minorHAnsi" w:eastAsiaTheme="minorEastAsia" w:cstheme="minorBidi"/>
          <w:b w:val="0"/>
          <w:bCs w:val="0"/>
          <w:kern w:val="2"/>
          <w:sz w:val="22"/>
          <w:szCs w:val="24"/>
          <w14:ligatures w14:val="standardContextual"/>
        </w:rPr>
      </w:pPr>
      <w:ins w:id="115" w:author="Vivian Chen" w:date="2025-11-27T10:24:00Z">
        <w:r>
          <w:rPr>
            <w:rStyle w:val="21"/>
            <w:rFonts w:hint="eastAsia"/>
          </w:rPr>
          <w:fldChar w:fldCharType="begin"/>
        </w:r>
      </w:ins>
      <w:ins w:id="116" w:author="Vivian Chen" w:date="2025-11-27T10:24:00Z">
        <w:r>
          <w:rPr>
            <w:rStyle w:val="21"/>
            <w:rFonts w:hint="eastAsia"/>
          </w:rPr>
          <w:instrText xml:space="preserve"> </w:instrText>
        </w:r>
      </w:ins>
      <w:ins w:id="117" w:author="Vivian Chen" w:date="2025-11-27T10:24:00Z">
        <w:r>
          <w:rPr>
            <w:rFonts w:hint="eastAsia"/>
          </w:rPr>
          <w:instrText xml:space="preserve">HYPERLINK \l "_Toc215131475"</w:instrText>
        </w:r>
      </w:ins>
      <w:ins w:id="118" w:author="Vivian Chen" w:date="2025-11-27T10:24:00Z">
        <w:r>
          <w:rPr>
            <w:rStyle w:val="21"/>
            <w:rFonts w:hint="eastAsia"/>
          </w:rPr>
          <w:instrText xml:space="preserve"> </w:instrText>
        </w:r>
      </w:ins>
      <w:ins w:id="119" w:author="Vivian Chen" w:date="2025-11-27T10:24:00Z">
        <w:r>
          <w:rPr>
            <w:rStyle w:val="21"/>
            <w:rFonts w:hint="eastAsia"/>
          </w:rPr>
          <w:fldChar w:fldCharType="separate"/>
        </w:r>
      </w:ins>
      <w:ins w:id="120" w:author="Vivian Chen" w:date="2025-11-27T10:24:00Z">
        <w:r>
          <w:rPr>
            <w:rStyle w:val="21"/>
            <w:rFonts w:hint="eastAsia"/>
          </w:rPr>
          <w:t>3. Personal Center and System Messages</w:t>
        </w:r>
      </w:ins>
      <w:ins w:id="121" w:author="Vivian Chen" w:date="2025-11-27T10:24:00Z">
        <w:r>
          <w:rPr>
            <w:rFonts w:hint="eastAsia"/>
          </w:rPr>
          <w:tab/>
        </w:r>
      </w:ins>
      <w:ins w:id="122" w:author="Vivian Chen" w:date="2025-11-27T10:24:00Z">
        <w:r>
          <w:rPr>
            <w:rFonts w:hint="eastAsia"/>
          </w:rPr>
          <w:fldChar w:fldCharType="begin"/>
        </w:r>
      </w:ins>
      <w:ins w:id="123" w:author="Vivian Chen" w:date="2025-11-27T10:24:00Z">
        <w:r>
          <w:rPr>
            <w:rFonts w:hint="eastAsia"/>
          </w:rPr>
          <w:instrText xml:space="preserve"> </w:instrText>
        </w:r>
      </w:ins>
      <w:ins w:id="124" w:author="Vivian Chen" w:date="2025-11-27T10:24:00Z">
        <w:r>
          <w:rPr/>
          <w:instrText xml:space="preserve">PAGEREF _Toc215131475 \h</w:instrText>
        </w:r>
      </w:ins>
      <w:ins w:id="125" w:author="Vivian Chen" w:date="2025-11-27T10:24:00Z">
        <w:r>
          <w:rPr>
            <w:rFonts w:hint="eastAsia"/>
          </w:rPr>
          <w:instrText xml:space="preserve"> </w:instrText>
        </w:r>
      </w:ins>
      <w:ins w:id="126" w:author="Vivian Chen" w:date="2025-11-27T10:24:00Z">
        <w:r>
          <w:rPr>
            <w:rFonts w:hint="eastAsia"/>
          </w:rPr>
          <w:fldChar w:fldCharType="separate"/>
        </w:r>
      </w:ins>
      <w:ins w:id="127" w:author="Vivian Chen" w:date="2025-11-27T10:24:00Z">
        <w:r>
          <w:rPr>
            <w:rFonts w:hint="eastAsia"/>
          </w:rPr>
          <w:t>14</w:t>
        </w:r>
      </w:ins>
      <w:ins w:id="128" w:author="Vivian Chen" w:date="2025-11-27T10:24:00Z">
        <w:r>
          <w:rPr>
            <w:rFonts w:hint="eastAsia"/>
          </w:rPr>
          <w:fldChar w:fldCharType="end"/>
        </w:r>
      </w:ins>
      <w:ins w:id="129" w:author="Vivian Chen" w:date="2025-11-27T10:24:00Z">
        <w:r>
          <w:rPr>
            <w:rStyle w:val="21"/>
            <w:rFonts w:hint="eastAsia"/>
          </w:rPr>
          <w:fldChar w:fldCharType="end"/>
        </w:r>
      </w:ins>
    </w:p>
    <w:p>
      <w:pPr>
        <w:pStyle w:val="13"/>
        <w:spacing w:after="156"/>
        <w:rPr>
          <w:ins w:id="130" w:author="Vivian Chen" w:date="2025-11-27T10:24:00Z"/>
          <w:rFonts w:hint="eastAsia" w:asciiTheme="minorHAnsi" w:hAnsiTheme="minorHAnsi" w:eastAsiaTheme="minorEastAsia" w:cstheme="minorBidi"/>
          <w:sz w:val="22"/>
          <w:szCs w:val="24"/>
          <w14:ligatures w14:val="standardContextual"/>
        </w:rPr>
      </w:pPr>
      <w:ins w:id="131" w:author="Vivian Chen" w:date="2025-11-27T10:24:00Z">
        <w:r>
          <w:rPr>
            <w:rStyle w:val="21"/>
            <w:rFonts w:hint="eastAsia"/>
          </w:rPr>
          <w:fldChar w:fldCharType="begin"/>
        </w:r>
      </w:ins>
      <w:ins w:id="132" w:author="Vivian Chen" w:date="2025-11-27T10:24:00Z">
        <w:r>
          <w:rPr>
            <w:rStyle w:val="21"/>
            <w:rFonts w:hint="eastAsia"/>
          </w:rPr>
          <w:instrText xml:space="preserve"> </w:instrText>
        </w:r>
      </w:ins>
      <w:ins w:id="133" w:author="Vivian Chen" w:date="2025-11-27T10:24:00Z">
        <w:r>
          <w:rPr>
            <w:rFonts w:hint="eastAsia"/>
          </w:rPr>
          <w:instrText xml:space="preserve">HYPERLINK \l "_Toc215131476"</w:instrText>
        </w:r>
      </w:ins>
      <w:ins w:id="134" w:author="Vivian Chen" w:date="2025-11-27T10:24:00Z">
        <w:r>
          <w:rPr>
            <w:rStyle w:val="21"/>
            <w:rFonts w:hint="eastAsia"/>
          </w:rPr>
          <w:instrText xml:space="preserve"> </w:instrText>
        </w:r>
      </w:ins>
      <w:ins w:id="135" w:author="Vivian Chen" w:date="2025-11-27T10:24:00Z">
        <w:r>
          <w:rPr>
            <w:rStyle w:val="21"/>
            <w:rFonts w:hint="eastAsia"/>
          </w:rPr>
          <w:fldChar w:fldCharType="separate"/>
        </w:r>
      </w:ins>
      <w:ins w:id="136" w:author="Vivian Chen" w:date="2025-11-27T10:24:00Z">
        <w:r>
          <w:rPr>
            <w:rStyle w:val="21"/>
            <w:rFonts w:hint="eastAsia"/>
          </w:rPr>
          <w:t>3.1 Basic information</w:t>
        </w:r>
      </w:ins>
      <w:ins w:id="137" w:author="Vivian Chen" w:date="2025-11-27T10:24:00Z">
        <w:r>
          <w:rPr>
            <w:rFonts w:hint="eastAsia"/>
          </w:rPr>
          <w:tab/>
        </w:r>
      </w:ins>
      <w:ins w:id="138" w:author="Vivian Chen" w:date="2025-11-27T10:24:00Z">
        <w:r>
          <w:rPr>
            <w:rFonts w:hint="eastAsia"/>
          </w:rPr>
          <w:fldChar w:fldCharType="begin"/>
        </w:r>
      </w:ins>
      <w:ins w:id="139" w:author="Vivian Chen" w:date="2025-11-27T10:24:00Z">
        <w:r>
          <w:rPr>
            <w:rFonts w:hint="eastAsia"/>
          </w:rPr>
          <w:instrText xml:space="preserve"> </w:instrText>
        </w:r>
      </w:ins>
      <w:ins w:id="140" w:author="Vivian Chen" w:date="2025-11-27T10:24:00Z">
        <w:r>
          <w:rPr/>
          <w:instrText xml:space="preserve">PAGEREF _Toc215131476 \h</w:instrText>
        </w:r>
      </w:ins>
      <w:ins w:id="141" w:author="Vivian Chen" w:date="2025-11-27T10:24:00Z">
        <w:r>
          <w:rPr>
            <w:rFonts w:hint="eastAsia"/>
          </w:rPr>
          <w:instrText xml:space="preserve"> </w:instrText>
        </w:r>
      </w:ins>
      <w:ins w:id="142" w:author="Vivian Chen" w:date="2025-11-27T10:24:00Z">
        <w:r>
          <w:rPr>
            <w:rFonts w:hint="eastAsia"/>
          </w:rPr>
          <w:fldChar w:fldCharType="separate"/>
        </w:r>
      </w:ins>
      <w:ins w:id="143" w:author="Vivian Chen" w:date="2025-11-27T10:24:00Z">
        <w:r>
          <w:rPr>
            <w:rFonts w:hint="eastAsia"/>
          </w:rPr>
          <w:t>14</w:t>
        </w:r>
      </w:ins>
      <w:ins w:id="144" w:author="Vivian Chen" w:date="2025-11-27T10:24:00Z">
        <w:r>
          <w:rPr>
            <w:rFonts w:hint="eastAsia"/>
          </w:rPr>
          <w:fldChar w:fldCharType="end"/>
        </w:r>
      </w:ins>
      <w:ins w:id="145" w:author="Vivian Chen" w:date="2025-11-27T10:24:00Z">
        <w:r>
          <w:rPr>
            <w:rStyle w:val="21"/>
            <w:rFonts w:hint="eastAsia"/>
          </w:rPr>
          <w:fldChar w:fldCharType="end"/>
        </w:r>
      </w:ins>
    </w:p>
    <w:p>
      <w:pPr>
        <w:pStyle w:val="13"/>
        <w:spacing w:after="156"/>
        <w:rPr>
          <w:ins w:id="146" w:author="Vivian Chen" w:date="2025-11-27T10:24:00Z"/>
          <w:rFonts w:hint="eastAsia" w:asciiTheme="minorHAnsi" w:hAnsiTheme="minorHAnsi" w:eastAsiaTheme="minorEastAsia" w:cstheme="minorBidi"/>
          <w:sz w:val="22"/>
          <w:szCs w:val="24"/>
          <w14:ligatures w14:val="standardContextual"/>
        </w:rPr>
      </w:pPr>
      <w:ins w:id="147" w:author="Vivian Chen" w:date="2025-11-27T10:24:00Z">
        <w:r>
          <w:rPr>
            <w:rStyle w:val="21"/>
            <w:rFonts w:hint="eastAsia"/>
          </w:rPr>
          <w:fldChar w:fldCharType="begin"/>
        </w:r>
      </w:ins>
      <w:ins w:id="148" w:author="Vivian Chen" w:date="2025-11-27T10:24:00Z">
        <w:r>
          <w:rPr>
            <w:rStyle w:val="21"/>
            <w:rFonts w:hint="eastAsia"/>
          </w:rPr>
          <w:instrText xml:space="preserve"> </w:instrText>
        </w:r>
      </w:ins>
      <w:ins w:id="149" w:author="Vivian Chen" w:date="2025-11-27T10:24:00Z">
        <w:r>
          <w:rPr>
            <w:rFonts w:hint="eastAsia"/>
          </w:rPr>
          <w:instrText xml:space="preserve">HYPERLINK \l "_Toc215131477"</w:instrText>
        </w:r>
      </w:ins>
      <w:ins w:id="150" w:author="Vivian Chen" w:date="2025-11-27T10:24:00Z">
        <w:r>
          <w:rPr>
            <w:rStyle w:val="21"/>
            <w:rFonts w:hint="eastAsia"/>
          </w:rPr>
          <w:instrText xml:space="preserve"> </w:instrText>
        </w:r>
      </w:ins>
      <w:ins w:id="151" w:author="Vivian Chen" w:date="2025-11-27T10:24:00Z">
        <w:r>
          <w:rPr>
            <w:rStyle w:val="21"/>
            <w:rFonts w:hint="eastAsia"/>
          </w:rPr>
          <w:fldChar w:fldCharType="separate"/>
        </w:r>
      </w:ins>
      <w:ins w:id="152" w:author="Vivian Chen" w:date="2025-11-27T10:24:00Z">
        <w:r>
          <w:rPr>
            <w:rStyle w:val="21"/>
            <w:rFonts w:hint="eastAsia"/>
          </w:rPr>
          <w:t>3.2 Change Password</w:t>
        </w:r>
      </w:ins>
      <w:ins w:id="153" w:author="Vivian Chen" w:date="2025-11-27T10:24:00Z">
        <w:r>
          <w:rPr>
            <w:rFonts w:hint="eastAsia"/>
          </w:rPr>
          <w:tab/>
        </w:r>
      </w:ins>
      <w:ins w:id="154" w:author="Vivian Chen" w:date="2025-11-27T10:24:00Z">
        <w:r>
          <w:rPr>
            <w:rFonts w:hint="eastAsia"/>
          </w:rPr>
          <w:fldChar w:fldCharType="begin"/>
        </w:r>
      </w:ins>
      <w:ins w:id="155" w:author="Vivian Chen" w:date="2025-11-27T10:24:00Z">
        <w:r>
          <w:rPr>
            <w:rFonts w:hint="eastAsia"/>
          </w:rPr>
          <w:instrText xml:space="preserve"> </w:instrText>
        </w:r>
      </w:ins>
      <w:ins w:id="156" w:author="Vivian Chen" w:date="2025-11-27T10:24:00Z">
        <w:r>
          <w:rPr/>
          <w:instrText xml:space="preserve">PAGEREF _Toc215131477 \h</w:instrText>
        </w:r>
      </w:ins>
      <w:ins w:id="157" w:author="Vivian Chen" w:date="2025-11-27T10:24:00Z">
        <w:r>
          <w:rPr>
            <w:rFonts w:hint="eastAsia"/>
          </w:rPr>
          <w:instrText xml:space="preserve"> </w:instrText>
        </w:r>
      </w:ins>
      <w:ins w:id="158" w:author="Vivian Chen" w:date="2025-11-27T10:24:00Z">
        <w:r>
          <w:rPr>
            <w:rFonts w:hint="eastAsia"/>
          </w:rPr>
          <w:fldChar w:fldCharType="separate"/>
        </w:r>
      </w:ins>
      <w:ins w:id="159" w:author="Vivian Chen" w:date="2025-11-27T10:24:00Z">
        <w:r>
          <w:rPr>
            <w:rFonts w:hint="eastAsia"/>
          </w:rPr>
          <w:t>15</w:t>
        </w:r>
      </w:ins>
      <w:ins w:id="160" w:author="Vivian Chen" w:date="2025-11-27T10:24:00Z">
        <w:r>
          <w:rPr>
            <w:rFonts w:hint="eastAsia"/>
          </w:rPr>
          <w:fldChar w:fldCharType="end"/>
        </w:r>
      </w:ins>
      <w:ins w:id="161" w:author="Vivian Chen" w:date="2025-11-27T10:24:00Z">
        <w:r>
          <w:rPr>
            <w:rStyle w:val="21"/>
            <w:rFonts w:hint="eastAsia"/>
          </w:rPr>
          <w:fldChar w:fldCharType="end"/>
        </w:r>
      </w:ins>
    </w:p>
    <w:p>
      <w:pPr>
        <w:pStyle w:val="13"/>
        <w:spacing w:after="156"/>
        <w:rPr>
          <w:ins w:id="162" w:author="Vivian Chen" w:date="2025-11-27T10:24:00Z"/>
          <w:rFonts w:hint="eastAsia" w:asciiTheme="minorHAnsi" w:hAnsiTheme="minorHAnsi" w:eastAsiaTheme="minorEastAsia" w:cstheme="minorBidi"/>
          <w:sz w:val="22"/>
          <w:szCs w:val="24"/>
          <w14:ligatures w14:val="standardContextual"/>
        </w:rPr>
      </w:pPr>
      <w:ins w:id="163" w:author="Vivian Chen" w:date="2025-11-27T10:24:00Z">
        <w:r>
          <w:rPr>
            <w:rStyle w:val="21"/>
            <w:rFonts w:hint="eastAsia"/>
          </w:rPr>
          <w:fldChar w:fldCharType="begin"/>
        </w:r>
      </w:ins>
      <w:ins w:id="164" w:author="Vivian Chen" w:date="2025-11-27T10:24:00Z">
        <w:r>
          <w:rPr>
            <w:rStyle w:val="21"/>
            <w:rFonts w:hint="eastAsia"/>
          </w:rPr>
          <w:instrText xml:space="preserve"> </w:instrText>
        </w:r>
      </w:ins>
      <w:ins w:id="165" w:author="Vivian Chen" w:date="2025-11-27T10:24:00Z">
        <w:r>
          <w:rPr>
            <w:rFonts w:hint="eastAsia"/>
          </w:rPr>
          <w:instrText xml:space="preserve">HYPERLINK \l "_Toc215131478"</w:instrText>
        </w:r>
      </w:ins>
      <w:ins w:id="166" w:author="Vivian Chen" w:date="2025-11-27T10:24:00Z">
        <w:r>
          <w:rPr>
            <w:rStyle w:val="21"/>
            <w:rFonts w:hint="eastAsia"/>
          </w:rPr>
          <w:instrText xml:space="preserve"> </w:instrText>
        </w:r>
      </w:ins>
      <w:ins w:id="167" w:author="Vivian Chen" w:date="2025-11-27T10:24:00Z">
        <w:r>
          <w:rPr>
            <w:rStyle w:val="21"/>
            <w:rFonts w:hint="eastAsia"/>
          </w:rPr>
          <w:fldChar w:fldCharType="separate"/>
        </w:r>
      </w:ins>
      <w:ins w:id="168" w:author="Vivian Chen" w:date="2025-11-27T10:24:00Z">
        <w:r>
          <w:rPr>
            <w:rStyle w:val="21"/>
            <w:rFonts w:hint="eastAsia"/>
          </w:rPr>
          <w:t>3.3 Login Settings</w:t>
        </w:r>
      </w:ins>
      <w:ins w:id="169" w:author="Vivian Chen" w:date="2025-11-27T10:24:00Z">
        <w:r>
          <w:rPr>
            <w:rFonts w:hint="eastAsia"/>
          </w:rPr>
          <w:tab/>
        </w:r>
      </w:ins>
      <w:ins w:id="170" w:author="Vivian Chen" w:date="2025-11-27T10:24:00Z">
        <w:r>
          <w:rPr>
            <w:rFonts w:hint="eastAsia"/>
          </w:rPr>
          <w:fldChar w:fldCharType="begin"/>
        </w:r>
      </w:ins>
      <w:ins w:id="171" w:author="Vivian Chen" w:date="2025-11-27T10:24:00Z">
        <w:r>
          <w:rPr>
            <w:rFonts w:hint="eastAsia"/>
          </w:rPr>
          <w:instrText xml:space="preserve"> </w:instrText>
        </w:r>
      </w:ins>
      <w:ins w:id="172" w:author="Vivian Chen" w:date="2025-11-27T10:24:00Z">
        <w:r>
          <w:rPr/>
          <w:instrText xml:space="preserve">PAGEREF _Toc215131478 \h</w:instrText>
        </w:r>
      </w:ins>
      <w:ins w:id="173" w:author="Vivian Chen" w:date="2025-11-27T10:24:00Z">
        <w:r>
          <w:rPr>
            <w:rFonts w:hint="eastAsia"/>
          </w:rPr>
          <w:instrText xml:space="preserve"> </w:instrText>
        </w:r>
      </w:ins>
      <w:ins w:id="174" w:author="Vivian Chen" w:date="2025-11-27T10:24:00Z">
        <w:r>
          <w:rPr>
            <w:rFonts w:hint="eastAsia"/>
          </w:rPr>
          <w:fldChar w:fldCharType="separate"/>
        </w:r>
      </w:ins>
      <w:ins w:id="175" w:author="Vivian Chen" w:date="2025-11-27T10:24:00Z">
        <w:r>
          <w:rPr>
            <w:rFonts w:hint="eastAsia"/>
          </w:rPr>
          <w:t>16</w:t>
        </w:r>
      </w:ins>
      <w:ins w:id="176" w:author="Vivian Chen" w:date="2025-11-27T10:24:00Z">
        <w:r>
          <w:rPr>
            <w:rFonts w:hint="eastAsia"/>
          </w:rPr>
          <w:fldChar w:fldCharType="end"/>
        </w:r>
      </w:ins>
      <w:ins w:id="177" w:author="Vivian Chen" w:date="2025-11-27T10:24:00Z">
        <w:r>
          <w:rPr>
            <w:rStyle w:val="21"/>
            <w:rFonts w:hint="eastAsia"/>
          </w:rPr>
          <w:fldChar w:fldCharType="end"/>
        </w:r>
      </w:ins>
    </w:p>
    <w:p>
      <w:pPr>
        <w:pStyle w:val="13"/>
        <w:spacing w:after="156"/>
        <w:rPr>
          <w:ins w:id="178" w:author="Vivian Chen" w:date="2025-11-27T10:24:00Z"/>
          <w:rFonts w:hint="eastAsia" w:asciiTheme="minorHAnsi" w:hAnsiTheme="minorHAnsi" w:eastAsiaTheme="minorEastAsia" w:cstheme="minorBidi"/>
          <w:sz w:val="22"/>
          <w:szCs w:val="24"/>
          <w14:ligatures w14:val="standardContextual"/>
        </w:rPr>
      </w:pPr>
      <w:ins w:id="179" w:author="Vivian Chen" w:date="2025-11-27T10:24:00Z">
        <w:r>
          <w:rPr>
            <w:rStyle w:val="21"/>
            <w:rFonts w:hint="eastAsia"/>
          </w:rPr>
          <w:fldChar w:fldCharType="begin"/>
        </w:r>
      </w:ins>
      <w:ins w:id="180" w:author="Vivian Chen" w:date="2025-11-27T10:24:00Z">
        <w:r>
          <w:rPr>
            <w:rStyle w:val="21"/>
            <w:rFonts w:hint="eastAsia"/>
          </w:rPr>
          <w:instrText xml:space="preserve"> </w:instrText>
        </w:r>
      </w:ins>
      <w:ins w:id="181" w:author="Vivian Chen" w:date="2025-11-27T10:24:00Z">
        <w:r>
          <w:rPr>
            <w:rFonts w:hint="eastAsia"/>
          </w:rPr>
          <w:instrText xml:space="preserve">HYPERLINK \l "_Toc215131479"</w:instrText>
        </w:r>
      </w:ins>
      <w:ins w:id="182" w:author="Vivian Chen" w:date="2025-11-27T10:24:00Z">
        <w:r>
          <w:rPr>
            <w:rStyle w:val="21"/>
            <w:rFonts w:hint="eastAsia"/>
          </w:rPr>
          <w:instrText xml:space="preserve"> </w:instrText>
        </w:r>
      </w:ins>
      <w:ins w:id="183" w:author="Vivian Chen" w:date="2025-11-27T10:24:00Z">
        <w:r>
          <w:rPr>
            <w:rStyle w:val="21"/>
            <w:rFonts w:hint="eastAsia"/>
          </w:rPr>
          <w:fldChar w:fldCharType="separate"/>
        </w:r>
      </w:ins>
      <w:ins w:id="184" w:author="Vivian Chen" w:date="2025-11-27T10:24:00Z">
        <w:r>
          <w:rPr>
            <w:rStyle w:val="21"/>
            <w:rFonts w:hint="eastAsia"/>
          </w:rPr>
          <w:t>3.4 System Message</w:t>
        </w:r>
      </w:ins>
      <w:ins w:id="185" w:author="Vivian Chen" w:date="2025-11-27T10:24:00Z">
        <w:r>
          <w:rPr>
            <w:rFonts w:hint="eastAsia"/>
          </w:rPr>
          <w:tab/>
        </w:r>
      </w:ins>
      <w:ins w:id="186" w:author="Vivian Chen" w:date="2025-11-27T10:24:00Z">
        <w:r>
          <w:rPr>
            <w:rFonts w:hint="eastAsia"/>
          </w:rPr>
          <w:fldChar w:fldCharType="begin"/>
        </w:r>
      </w:ins>
      <w:ins w:id="187" w:author="Vivian Chen" w:date="2025-11-27T10:24:00Z">
        <w:r>
          <w:rPr>
            <w:rFonts w:hint="eastAsia"/>
          </w:rPr>
          <w:instrText xml:space="preserve"> </w:instrText>
        </w:r>
      </w:ins>
      <w:ins w:id="188" w:author="Vivian Chen" w:date="2025-11-27T10:24:00Z">
        <w:r>
          <w:rPr/>
          <w:instrText xml:space="preserve">PAGEREF _Toc215131479 \h</w:instrText>
        </w:r>
      </w:ins>
      <w:ins w:id="189" w:author="Vivian Chen" w:date="2025-11-27T10:24:00Z">
        <w:r>
          <w:rPr>
            <w:rFonts w:hint="eastAsia"/>
          </w:rPr>
          <w:instrText xml:space="preserve"> </w:instrText>
        </w:r>
      </w:ins>
      <w:ins w:id="190" w:author="Vivian Chen" w:date="2025-11-27T10:24:00Z">
        <w:r>
          <w:rPr>
            <w:rFonts w:hint="eastAsia"/>
          </w:rPr>
          <w:fldChar w:fldCharType="separate"/>
        </w:r>
      </w:ins>
      <w:ins w:id="191" w:author="Vivian Chen" w:date="2025-11-27T10:24:00Z">
        <w:r>
          <w:rPr>
            <w:rFonts w:hint="eastAsia"/>
          </w:rPr>
          <w:t>17</w:t>
        </w:r>
      </w:ins>
      <w:ins w:id="192" w:author="Vivian Chen" w:date="2025-11-27T10:24:00Z">
        <w:r>
          <w:rPr>
            <w:rFonts w:hint="eastAsia"/>
          </w:rPr>
          <w:fldChar w:fldCharType="end"/>
        </w:r>
      </w:ins>
      <w:ins w:id="193" w:author="Vivian Chen" w:date="2025-11-27T10:24:00Z">
        <w:r>
          <w:rPr>
            <w:rStyle w:val="21"/>
            <w:rFonts w:hint="eastAsia"/>
          </w:rPr>
          <w:fldChar w:fldCharType="end"/>
        </w:r>
      </w:ins>
    </w:p>
    <w:p>
      <w:pPr>
        <w:pStyle w:val="12"/>
        <w:rPr>
          <w:ins w:id="194" w:author="Vivian Chen" w:date="2025-11-27T10:24:00Z"/>
          <w:rFonts w:hint="eastAsia" w:asciiTheme="minorHAnsi" w:hAnsiTheme="minorHAnsi" w:eastAsiaTheme="minorEastAsia" w:cstheme="minorBidi"/>
          <w:b w:val="0"/>
          <w:bCs w:val="0"/>
          <w:kern w:val="2"/>
          <w:sz w:val="22"/>
          <w:szCs w:val="24"/>
          <w14:ligatures w14:val="standardContextual"/>
        </w:rPr>
      </w:pPr>
      <w:ins w:id="195" w:author="Vivian Chen" w:date="2025-11-27T10:24:00Z">
        <w:r>
          <w:rPr>
            <w:rStyle w:val="21"/>
            <w:rFonts w:hint="eastAsia"/>
          </w:rPr>
          <w:fldChar w:fldCharType="begin"/>
        </w:r>
      </w:ins>
      <w:ins w:id="196" w:author="Vivian Chen" w:date="2025-11-27T10:24:00Z">
        <w:r>
          <w:rPr>
            <w:rStyle w:val="21"/>
            <w:rFonts w:hint="eastAsia"/>
          </w:rPr>
          <w:instrText xml:space="preserve"> </w:instrText>
        </w:r>
      </w:ins>
      <w:ins w:id="197" w:author="Vivian Chen" w:date="2025-11-27T10:24:00Z">
        <w:r>
          <w:rPr>
            <w:rFonts w:hint="eastAsia"/>
          </w:rPr>
          <w:instrText xml:space="preserve">HYPERLINK \l "_Toc215131480"</w:instrText>
        </w:r>
      </w:ins>
      <w:ins w:id="198" w:author="Vivian Chen" w:date="2025-11-27T10:24:00Z">
        <w:r>
          <w:rPr>
            <w:rStyle w:val="21"/>
            <w:rFonts w:hint="eastAsia"/>
          </w:rPr>
          <w:instrText xml:space="preserve"> </w:instrText>
        </w:r>
      </w:ins>
      <w:ins w:id="199" w:author="Vivian Chen" w:date="2025-11-27T10:24:00Z">
        <w:r>
          <w:rPr>
            <w:rStyle w:val="21"/>
            <w:rFonts w:hint="eastAsia"/>
          </w:rPr>
          <w:fldChar w:fldCharType="separate"/>
        </w:r>
      </w:ins>
      <w:ins w:id="200" w:author="Vivian Chen" w:date="2025-11-27T10:24:00Z">
        <w:r>
          <w:rPr>
            <w:rStyle w:val="21"/>
            <w:rFonts w:hint="eastAsia"/>
          </w:rPr>
          <w:t>4. Distributor</w:t>
        </w:r>
      </w:ins>
      <w:ins w:id="201" w:author="Vivian Chen" w:date="2025-11-27T10:24:00Z">
        <w:r>
          <w:rPr>
            <w:rFonts w:hint="eastAsia"/>
          </w:rPr>
          <w:tab/>
        </w:r>
      </w:ins>
      <w:ins w:id="202" w:author="Vivian Chen" w:date="2025-11-27T10:24:00Z">
        <w:r>
          <w:rPr>
            <w:rFonts w:hint="eastAsia"/>
          </w:rPr>
          <w:fldChar w:fldCharType="begin"/>
        </w:r>
      </w:ins>
      <w:ins w:id="203" w:author="Vivian Chen" w:date="2025-11-27T10:24:00Z">
        <w:r>
          <w:rPr>
            <w:rFonts w:hint="eastAsia"/>
          </w:rPr>
          <w:instrText xml:space="preserve"> </w:instrText>
        </w:r>
      </w:ins>
      <w:ins w:id="204" w:author="Vivian Chen" w:date="2025-11-27T10:24:00Z">
        <w:r>
          <w:rPr/>
          <w:instrText xml:space="preserve">PAGEREF _Toc215131480 \h</w:instrText>
        </w:r>
      </w:ins>
      <w:ins w:id="205" w:author="Vivian Chen" w:date="2025-11-27T10:24:00Z">
        <w:r>
          <w:rPr>
            <w:rFonts w:hint="eastAsia"/>
          </w:rPr>
          <w:instrText xml:space="preserve"> </w:instrText>
        </w:r>
      </w:ins>
      <w:ins w:id="206" w:author="Vivian Chen" w:date="2025-11-27T10:24:00Z">
        <w:r>
          <w:rPr>
            <w:rFonts w:hint="eastAsia"/>
          </w:rPr>
          <w:fldChar w:fldCharType="separate"/>
        </w:r>
      </w:ins>
      <w:ins w:id="207" w:author="Vivian Chen" w:date="2025-11-27T10:24:00Z">
        <w:r>
          <w:rPr>
            <w:rFonts w:hint="eastAsia"/>
          </w:rPr>
          <w:t>18</w:t>
        </w:r>
      </w:ins>
      <w:ins w:id="208" w:author="Vivian Chen" w:date="2025-11-27T10:24:00Z">
        <w:r>
          <w:rPr>
            <w:rFonts w:hint="eastAsia"/>
          </w:rPr>
          <w:fldChar w:fldCharType="end"/>
        </w:r>
      </w:ins>
      <w:ins w:id="209" w:author="Vivian Chen" w:date="2025-11-27T10:24:00Z">
        <w:r>
          <w:rPr>
            <w:rStyle w:val="21"/>
            <w:rFonts w:hint="eastAsia"/>
          </w:rPr>
          <w:fldChar w:fldCharType="end"/>
        </w:r>
      </w:ins>
    </w:p>
    <w:p>
      <w:pPr>
        <w:pStyle w:val="13"/>
        <w:spacing w:after="156"/>
        <w:rPr>
          <w:ins w:id="210" w:author="Vivian Chen" w:date="2025-11-27T10:24:00Z"/>
          <w:rFonts w:hint="eastAsia" w:asciiTheme="minorHAnsi" w:hAnsiTheme="minorHAnsi" w:eastAsiaTheme="minorEastAsia" w:cstheme="minorBidi"/>
          <w:sz w:val="22"/>
          <w:szCs w:val="24"/>
          <w14:ligatures w14:val="standardContextual"/>
        </w:rPr>
      </w:pPr>
      <w:ins w:id="211" w:author="Vivian Chen" w:date="2025-11-27T10:24:00Z">
        <w:r>
          <w:rPr>
            <w:rStyle w:val="21"/>
            <w:rFonts w:hint="eastAsia"/>
          </w:rPr>
          <w:fldChar w:fldCharType="begin"/>
        </w:r>
      </w:ins>
      <w:ins w:id="212" w:author="Vivian Chen" w:date="2025-11-27T10:24:00Z">
        <w:r>
          <w:rPr>
            <w:rStyle w:val="21"/>
            <w:rFonts w:hint="eastAsia"/>
          </w:rPr>
          <w:instrText xml:space="preserve"> </w:instrText>
        </w:r>
      </w:ins>
      <w:ins w:id="213" w:author="Vivian Chen" w:date="2025-11-27T10:24:00Z">
        <w:r>
          <w:rPr>
            <w:rFonts w:hint="eastAsia"/>
          </w:rPr>
          <w:instrText xml:space="preserve">HYPERLINK \l "_Toc215131481"</w:instrText>
        </w:r>
      </w:ins>
      <w:ins w:id="214" w:author="Vivian Chen" w:date="2025-11-27T10:24:00Z">
        <w:r>
          <w:rPr>
            <w:rStyle w:val="21"/>
            <w:rFonts w:hint="eastAsia"/>
          </w:rPr>
          <w:instrText xml:space="preserve"> </w:instrText>
        </w:r>
      </w:ins>
      <w:ins w:id="215" w:author="Vivian Chen" w:date="2025-11-27T10:24:00Z">
        <w:r>
          <w:rPr>
            <w:rStyle w:val="21"/>
            <w:rFonts w:hint="eastAsia"/>
          </w:rPr>
          <w:fldChar w:fldCharType="separate"/>
        </w:r>
      </w:ins>
      <w:ins w:id="216" w:author="Vivian Chen" w:date="2025-11-27T10:24:00Z">
        <w:r>
          <w:rPr>
            <w:rStyle w:val="21"/>
            <w:rFonts w:hint="eastAsia"/>
          </w:rPr>
          <w:t>4.1 Manage the device</w:t>
        </w:r>
      </w:ins>
      <w:ins w:id="217" w:author="Vivian Chen" w:date="2025-11-27T10:24:00Z">
        <w:r>
          <w:rPr>
            <w:rFonts w:hint="eastAsia"/>
          </w:rPr>
          <w:tab/>
        </w:r>
      </w:ins>
      <w:ins w:id="218" w:author="Vivian Chen" w:date="2025-11-27T10:24:00Z">
        <w:r>
          <w:rPr>
            <w:rFonts w:hint="eastAsia"/>
          </w:rPr>
          <w:fldChar w:fldCharType="begin"/>
        </w:r>
      </w:ins>
      <w:ins w:id="219" w:author="Vivian Chen" w:date="2025-11-27T10:24:00Z">
        <w:r>
          <w:rPr>
            <w:rFonts w:hint="eastAsia"/>
          </w:rPr>
          <w:instrText xml:space="preserve"> </w:instrText>
        </w:r>
      </w:ins>
      <w:ins w:id="220" w:author="Vivian Chen" w:date="2025-11-27T10:24:00Z">
        <w:r>
          <w:rPr/>
          <w:instrText xml:space="preserve">PAGEREF _Toc215131481 \h</w:instrText>
        </w:r>
      </w:ins>
      <w:ins w:id="221" w:author="Vivian Chen" w:date="2025-11-27T10:24:00Z">
        <w:r>
          <w:rPr>
            <w:rFonts w:hint="eastAsia"/>
          </w:rPr>
          <w:instrText xml:space="preserve"> </w:instrText>
        </w:r>
      </w:ins>
      <w:ins w:id="222" w:author="Vivian Chen" w:date="2025-11-27T10:24:00Z">
        <w:r>
          <w:rPr>
            <w:rFonts w:hint="eastAsia"/>
          </w:rPr>
          <w:fldChar w:fldCharType="separate"/>
        </w:r>
      </w:ins>
      <w:ins w:id="223" w:author="Vivian Chen" w:date="2025-11-27T10:24:00Z">
        <w:r>
          <w:rPr>
            <w:rFonts w:hint="eastAsia"/>
          </w:rPr>
          <w:t>18</w:t>
        </w:r>
      </w:ins>
      <w:ins w:id="224" w:author="Vivian Chen" w:date="2025-11-27T10:24:00Z">
        <w:r>
          <w:rPr>
            <w:rFonts w:hint="eastAsia"/>
          </w:rPr>
          <w:fldChar w:fldCharType="end"/>
        </w:r>
      </w:ins>
      <w:ins w:id="225" w:author="Vivian Chen" w:date="2025-11-27T10:24:00Z">
        <w:r>
          <w:rPr>
            <w:rStyle w:val="21"/>
            <w:rFonts w:hint="eastAsia"/>
          </w:rPr>
          <w:fldChar w:fldCharType="end"/>
        </w:r>
      </w:ins>
    </w:p>
    <w:p>
      <w:pPr>
        <w:pStyle w:val="13"/>
        <w:spacing w:after="156"/>
        <w:rPr>
          <w:ins w:id="226" w:author="Vivian Chen" w:date="2025-11-27T10:24:00Z"/>
          <w:rFonts w:hint="eastAsia" w:asciiTheme="minorHAnsi" w:hAnsiTheme="minorHAnsi" w:eastAsiaTheme="minorEastAsia" w:cstheme="minorBidi"/>
          <w:sz w:val="22"/>
          <w:szCs w:val="24"/>
          <w14:ligatures w14:val="standardContextual"/>
        </w:rPr>
      </w:pPr>
      <w:ins w:id="227" w:author="Vivian Chen" w:date="2025-11-27T10:24:00Z">
        <w:r>
          <w:rPr>
            <w:rStyle w:val="21"/>
            <w:rFonts w:hint="eastAsia"/>
          </w:rPr>
          <w:fldChar w:fldCharType="begin"/>
        </w:r>
      </w:ins>
      <w:ins w:id="228" w:author="Vivian Chen" w:date="2025-11-27T10:24:00Z">
        <w:r>
          <w:rPr>
            <w:rStyle w:val="21"/>
            <w:rFonts w:hint="eastAsia"/>
          </w:rPr>
          <w:instrText xml:space="preserve"> </w:instrText>
        </w:r>
      </w:ins>
      <w:ins w:id="229" w:author="Vivian Chen" w:date="2025-11-27T10:24:00Z">
        <w:r>
          <w:rPr>
            <w:rFonts w:hint="eastAsia"/>
          </w:rPr>
          <w:instrText xml:space="preserve">HYPERLINK \l "_Toc215131482"</w:instrText>
        </w:r>
      </w:ins>
      <w:ins w:id="230" w:author="Vivian Chen" w:date="2025-11-27T10:24:00Z">
        <w:r>
          <w:rPr>
            <w:rStyle w:val="21"/>
            <w:rFonts w:hint="eastAsia"/>
          </w:rPr>
          <w:instrText xml:space="preserve"> </w:instrText>
        </w:r>
      </w:ins>
      <w:ins w:id="231" w:author="Vivian Chen" w:date="2025-11-27T10:24:00Z">
        <w:r>
          <w:rPr>
            <w:rStyle w:val="21"/>
            <w:rFonts w:hint="eastAsia"/>
          </w:rPr>
          <w:fldChar w:fldCharType="separate"/>
        </w:r>
      </w:ins>
      <w:ins w:id="232" w:author="Vivian Chen" w:date="2025-11-27T10:24:00Z">
        <w:r>
          <w:rPr>
            <w:rStyle w:val="21"/>
            <w:rFonts w:hint="eastAsia"/>
          </w:rPr>
          <w:t>4.2 Reseller/installer</w:t>
        </w:r>
      </w:ins>
      <w:ins w:id="233" w:author="Vivian Chen" w:date="2025-11-27T10:24:00Z">
        <w:r>
          <w:rPr>
            <w:rFonts w:hint="eastAsia"/>
          </w:rPr>
          <w:tab/>
        </w:r>
      </w:ins>
      <w:ins w:id="234" w:author="Vivian Chen" w:date="2025-11-27T10:24:00Z">
        <w:r>
          <w:rPr>
            <w:rFonts w:hint="eastAsia"/>
          </w:rPr>
          <w:fldChar w:fldCharType="begin"/>
        </w:r>
      </w:ins>
      <w:ins w:id="235" w:author="Vivian Chen" w:date="2025-11-27T10:24:00Z">
        <w:r>
          <w:rPr>
            <w:rFonts w:hint="eastAsia"/>
          </w:rPr>
          <w:instrText xml:space="preserve"> </w:instrText>
        </w:r>
      </w:ins>
      <w:ins w:id="236" w:author="Vivian Chen" w:date="2025-11-27T10:24:00Z">
        <w:r>
          <w:rPr/>
          <w:instrText xml:space="preserve">PAGEREF _Toc215131482 \h</w:instrText>
        </w:r>
      </w:ins>
      <w:ins w:id="237" w:author="Vivian Chen" w:date="2025-11-27T10:24:00Z">
        <w:r>
          <w:rPr>
            <w:rFonts w:hint="eastAsia"/>
          </w:rPr>
          <w:instrText xml:space="preserve"> </w:instrText>
        </w:r>
      </w:ins>
      <w:ins w:id="238" w:author="Vivian Chen" w:date="2025-11-27T10:24:00Z">
        <w:r>
          <w:rPr>
            <w:rFonts w:hint="eastAsia"/>
          </w:rPr>
          <w:fldChar w:fldCharType="separate"/>
        </w:r>
      </w:ins>
      <w:ins w:id="239" w:author="Vivian Chen" w:date="2025-11-27T10:24:00Z">
        <w:r>
          <w:rPr>
            <w:rFonts w:hint="eastAsia"/>
          </w:rPr>
          <w:t>19</w:t>
        </w:r>
      </w:ins>
      <w:ins w:id="240" w:author="Vivian Chen" w:date="2025-11-27T10:24:00Z">
        <w:r>
          <w:rPr>
            <w:rFonts w:hint="eastAsia"/>
          </w:rPr>
          <w:fldChar w:fldCharType="end"/>
        </w:r>
      </w:ins>
      <w:ins w:id="241" w:author="Vivian Chen" w:date="2025-11-27T10:24:00Z">
        <w:r>
          <w:rPr>
            <w:rStyle w:val="21"/>
            <w:rFonts w:hint="eastAsia"/>
          </w:rPr>
          <w:fldChar w:fldCharType="end"/>
        </w:r>
      </w:ins>
    </w:p>
    <w:p>
      <w:pPr>
        <w:pStyle w:val="13"/>
        <w:spacing w:after="156"/>
        <w:rPr>
          <w:ins w:id="242" w:author="Vivian Chen" w:date="2025-11-27T10:24:00Z"/>
          <w:rFonts w:hint="eastAsia" w:asciiTheme="minorHAnsi" w:hAnsiTheme="minorHAnsi" w:eastAsiaTheme="minorEastAsia" w:cstheme="minorBidi"/>
          <w:sz w:val="22"/>
          <w:szCs w:val="24"/>
          <w14:ligatures w14:val="standardContextual"/>
        </w:rPr>
      </w:pPr>
      <w:ins w:id="243" w:author="Vivian Chen" w:date="2025-11-27T10:24:00Z">
        <w:r>
          <w:rPr>
            <w:rStyle w:val="21"/>
            <w:rFonts w:hint="eastAsia"/>
          </w:rPr>
          <w:fldChar w:fldCharType="begin"/>
        </w:r>
      </w:ins>
      <w:ins w:id="244" w:author="Vivian Chen" w:date="2025-11-27T10:24:00Z">
        <w:r>
          <w:rPr>
            <w:rStyle w:val="21"/>
            <w:rFonts w:hint="eastAsia"/>
          </w:rPr>
          <w:instrText xml:space="preserve"> </w:instrText>
        </w:r>
      </w:ins>
      <w:ins w:id="245" w:author="Vivian Chen" w:date="2025-11-27T10:24:00Z">
        <w:r>
          <w:rPr>
            <w:rFonts w:hint="eastAsia"/>
          </w:rPr>
          <w:instrText xml:space="preserve">HYPERLINK \l "_Toc215131483"</w:instrText>
        </w:r>
      </w:ins>
      <w:ins w:id="246" w:author="Vivian Chen" w:date="2025-11-27T10:24:00Z">
        <w:r>
          <w:rPr>
            <w:rStyle w:val="21"/>
            <w:rFonts w:hint="eastAsia"/>
          </w:rPr>
          <w:instrText xml:space="preserve"> </w:instrText>
        </w:r>
      </w:ins>
      <w:ins w:id="247" w:author="Vivian Chen" w:date="2025-11-27T10:24:00Z">
        <w:r>
          <w:rPr>
            <w:rStyle w:val="21"/>
            <w:rFonts w:hint="eastAsia"/>
          </w:rPr>
          <w:fldChar w:fldCharType="separate"/>
        </w:r>
      </w:ins>
      <w:ins w:id="248" w:author="Vivian Chen" w:date="2025-11-27T10:24:00Z">
        <w:r>
          <w:rPr>
            <w:rStyle w:val="21"/>
            <w:rFonts w:hint="eastAsia"/>
          </w:rPr>
          <w:t>4.3 License Log</w:t>
        </w:r>
      </w:ins>
      <w:ins w:id="249" w:author="Vivian Chen" w:date="2025-11-27T10:24:00Z">
        <w:r>
          <w:rPr>
            <w:rFonts w:hint="eastAsia"/>
          </w:rPr>
          <w:tab/>
        </w:r>
      </w:ins>
      <w:ins w:id="250" w:author="Vivian Chen" w:date="2025-11-27T10:24:00Z">
        <w:r>
          <w:rPr>
            <w:rFonts w:hint="eastAsia"/>
          </w:rPr>
          <w:fldChar w:fldCharType="begin"/>
        </w:r>
      </w:ins>
      <w:ins w:id="251" w:author="Vivian Chen" w:date="2025-11-27T10:24:00Z">
        <w:r>
          <w:rPr>
            <w:rFonts w:hint="eastAsia"/>
          </w:rPr>
          <w:instrText xml:space="preserve"> </w:instrText>
        </w:r>
      </w:ins>
      <w:ins w:id="252" w:author="Vivian Chen" w:date="2025-11-27T10:24:00Z">
        <w:r>
          <w:rPr/>
          <w:instrText xml:space="preserve">PAGEREF _Toc215131483 \h</w:instrText>
        </w:r>
      </w:ins>
      <w:ins w:id="253" w:author="Vivian Chen" w:date="2025-11-27T10:24:00Z">
        <w:r>
          <w:rPr>
            <w:rFonts w:hint="eastAsia"/>
          </w:rPr>
          <w:instrText xml:space="preserve"> </w:instrText>
        </w:r>
      </w:ins>
      <w:ins w:id="254" w:author="Vivian Chen" w:date="2025-11-27T10:24:00Z">
        <w:r>
          <w:rPr>
            <w:rFonts w:hint="eastAsia"/>
          </w:rPr>
          <w:fldChar w:fldCharType="separate"/>
        </w:r>
      </w:ins>
      <w:ins w:id="255" w:author="Vivian Chen" w:date="2025-11-27T10:24:00Z">
        <w:r>
          <w:rPr>
            <w:rFonts w:hint="eastAsia"/>
          </w:rPr>
          <w:t>23</w:t>
        </w:r>
      </w:ins>
      <w:ins w:id="256" w:author="Vivian Chen" w:date="2025-11-27T10:24:00Z">
        <w:r>
          <w:rPr>
            <w:rFonts w:hint="eastAsia"/>
          </w:rPr>
          <w:fldChar w:fldCharType="end"/>
        </w:r>
      </w:ins>
      <w:ins w:id="257" w:author="Vivian Chen" w:date="2025-11-27T10:24:00Z">
        <w:r>
          <w:rPr>
            <w:rStyle w:val="21"/>
            <w:rFonts w:hint="eastAsia"/>
          </w:rPr>
          <w:fldChar w:fldCharType="end"/>
        </w:r>
      </w:ins>
    </w:p>
    <w:p>
      <w:pPr>
        <w:pStyle w:val="13"/>
        <w:spacing w:after="156"/>
        <w:rPr>
          <w:ins w:id="258" w:author="Vivian Chen" w:date="2025-11-27T10:24:00Z"/>
          <w:rFonts w:hint="eastAsia" w:asciiTheme="minorHAnsi" w:hAnsiTheme="minorHAnsi" w:eastAsiaTheme="minorEastAsia" w:cstheme="minorBidi"/>
          <w:sz w:val="22"/>
          <w:szCs w:val="24"/>
          <w14:ligatures w14:val="standardContextual"/>
        </w:rPr>
      </w:pPr>
      <w:ins w:id="259" w:author="Vivian Chen" w:date="2025-11-27T10:24:00Z">
        <w:r>
          <w:rPr>
            <w:rStyle w:val="21"/>
            <w:rFonts w:hint="eastAsia"/>
          </w:rPr>
          <w:fldChar w:fldCharType="begin"/>
        </w:r>
      </w:ins>
      <w:ins w:id="260" w:author="Vivian Chen" w:date="2025-11-27T10:24:00Z">
        <w:r>
          <w:rPr>
            <w:rStyle w:val="21"/>
            <w:rFonts w:hint="eastAsia"/>
          </w:rPr>
          <w:instrText xml:space="preserve"> </w:instrText>
        </w:r>
      </w:ins>
      <w:ins w:id="261" w:author="Vivian Chen" w:date="2025-11-27T10:24:00Z">
        <w:r>
          <w:rPr>
            <w:rFonts w:hint="eastAsia"/>
          </w:rPr>
          <w:instrText xml:space="preserve">HYPERLINK \l "_Toc215131484"</w:instrText>
        </w:r>
      </w:ins>
      <w:ins w:id="262" w:author="Vivian Chen" w:date="2025-11-27T10:24:00Z">
        <w:r>
          <w:rPr>
            <w:rStyle w:val="21"/>
            <w:rFonts w:hint="eastAsia"/>
          </w:rPr>
          <w:instrText xml:space="preserve"> </w:instrText>
        </w:r>
      </w:ins>
      <w:ins w:id="263" w:author="Vivian Chen" w:date="2025-11-27T10:24:00Z">
        <w:r>
          <w:rPr>
            <w:rStyle w:val="21"/>
            <w:rFonts w:hint="eastAsia"/>
          </w:rPr>
          <w:fldChar w:fldCharType="separate"/>
        </w:r>
      </w:ins>
      <w:ins w:id="264" w:author="Vivian Chen" w:date="2025-11-27T10:24:00Z">
        <w:r>
          <w:rPr>
            <w:rStyle w:val="21"/>
            <w:rFonts w:hint="eastAsia"/>
          </w:rPr>
          <w:t>4.4 My message</w:t>
        </w:r>
      </w:ins>
      <w:ins w:id="265" w:author="Vivian Chen" w:date="2025-11-27T10:24:00Z">
        <w:r>
          <w:rPr>
            <w:rFonts w:hint="eastAsia"/>
          </w:rPr>
          <w:tab/>
        </w:r>
      </w:ins>
      <w:ins w:id="266" w:author="Vivian Chen" w:date="2025-11-27T10:24:00Z">
        <w:r>
          <w:rPr>
            <w:rFonts w:hint="eastAsia"/>
          </w:rPr>
          <w:fldChar w:fldCharType="begin"/>
        </w:r>
      </w:ins>
      <w:ins w:id="267" w:author="Vivian Chen" w:date="2025-11-27T10:24:00Z">
        <w:r>
          <w:rPr>
            <w:rFonts w:hint="eastAsia"/>
          </w:rPr>
          <w:instrText xml:space="preserve"> </w:instrText>
        </w:r>
      </w:ins>
      <w:ins w:id="268" w:author="Vivian Chen" w:date="2025-11-27T10:24:00Z">
        <w:r>
          <w:rPr/>
          <w:instrText xml:space="preserve">PAGEREF _Toc215131484 \h</w:instrText>
        </w:r>
      </w:ins>
      <w:ins w:id="269" w:author="Vivian Chen" w:date="2025-11-27T10:24:00Z">
        <w:r>
          <w:rPr>
            <w:rFonts w:hint="eastAsia"/>
          </w:rPr>
          <w:instrText xml:space="preserve"> </w:instrText>
        </w:r>
      </w:ins>
      <w:ins w:id="270" w:author="Vivian Chen" w:date="2025-11-27T10:24:00Z">
        <w:r>
          <w:rPr>
            <w:rFonts w:hint="eastAsia"/>
          </w:rPr>
          <w:fldChar w:fldCharType="separate"/>
        </w:r>
      </w:ins>
      <w:ins w:id="271" w:author="Vivian Chen" w:date="2025-11-27T10:24:00Z">
        <w:r>
          <w:rPr>
            <w:rFonts w:hint="eastAsia"/>
          </w:rPr>
          <w:t>23</w:t>
        </w:r>
      </w:ins>
      <w:ins w:id="272" w:author="Vivian Chen" w:date="2025-11-27T10:24:00Z">
        <w:r>
          <w:rPr>
            <w:rFonts w:hint="eastAsia"/>
          </w:rPr>
          <w:fldChar w:fldCharType="end"/>
        </w:r>
      </w:ins>
      <w:ins w:id="273" w:author="Vivian Chen" w:date="2025-11-27T10:24:00Z">
        <w:r>
          <w:rPr>
            <w:rStyle w:val="21"/>
            <w:rFonts w:hint="eastAsia"/>
          </w:rPr>
          <w:fldChar w:fldCharType="end"/>
        </w:r>
      </w:ins>
    </w:p>
    <w:p>
      <w:pPr>
        <w:pStyle w:val="12"/>
        <w:rPr>
          <w:ins w:id="274" w:author="Vivian Chen" w:date="2025-11-27T10:24:00Z"/>
          <w:rFonts w:hint="eastAsia" w:asciiTheme="minorHAnsi" w:hAnsiTheme="minorHAnsi" w:eastAsiaTheme="minorEastAsia" w:cstheme="minorBidi"/>
          <w:b w:val="0"/>
          <w:bCs w:val="0"/>
          <w:kern w:val="2"/>
          <w:sz w:val="22"/>
          <w:szCs w:val="24"/>
          <w14:ligatures w14:val="standardContextual"/>
        </w:rPr>
      </w:pPr>
      <w:ins w:id="275" w:author="Vivian Chen" w:date="2025-11-27T10:24:00Z">
        <w:r>
          <w:rPr>
            <w:rStyle w:val="21"/>
            <w:rFonts w:hint="eastAsia"/>
          </w:rPr>
          <w:fldChar w:fldCharType="begin"/>
        </w:r>
      </w:ins>
      <w:ins w:id="276" w:author="Vivian Chen" w:date="2025-11-27T10:24:00Z">
        <w:r>
          <w:rPr>
            <w:rStyle w:val="21"/>
            <w:rFonts w:hint="eastAsia"/>
          </w:rPr>
          <w:instrText xml:space="preserve"> </w:instrText>
        </w:r>
      </w:ins>
      <w:ins w:id="277" w:author="Vivian Chen" w:date="2025-11-27T10:24:00Z">
        <w:r>
          <w:rPr>
            <w:rFonts w:hint="eastAsia"/>
          </w:rPr>
          <w:instrText xml:space="preserve">HYPERLINK \l "_Toc215131485"</w:instrText>
        </w:r>
      </w:ins>
      <w:ins w:id="278" w:author="Vivian Chen" w:date="2025-11-27T10:24:00Z">
        <w:r>
          <w:rPr>
            <w:rStyle w:val="21"/>
            <w:rFonts w:hint="eastAsia"/>
          </w:rPr>
          <w:instrText xml:space="preserve"> </w:instrText>
        </w:r>
      </w:ins>
      <w:ins w:id="279" w:author="Vivian Chen" w:date="2025-11-27T10:24:00Z">
        <w:r>
          <w:rPr>
            <w:rStyle w:val="21"/>
            <w:rFonts w:hint="eastAsia"/>
          </w:rPr>
          <w:fldChar w:fldCharType="separate"/>
        </w:r>
      </w:ins>
      <w:ins w:id="280" w:author="Vivian Chen" w:date="2025-11-27T10:24:00Z">
        <w:r>
          <w:rPr>
            <w:rStyle w:val="21"/>
            <w:rFonts w:hint="eastAsia"/>
          </w:rPr>
          <w:t>5</w:t>
        </w:r>
      </w:ins>
      <w:ins w:id="281" w:author="Vivian Chen" w:date="2025-11-27T10:24:00Z">
        <w:r>
          <w:rPr>
            <w:rStyle w:val="21"/>
            <w:rFonts w:hint="eastAsia" w:ascii="Times New Roman" w:hAnsi="Times New Roman" w:eastAsia="宋体"/>
          </w:rPr>
          <w:t xml:space="preserve">. </w:t>
        </w:r>
      </w:ins>
      <w:ins w:id="282" w:author="Vivian Chen" w:date="2025-11-27T10:24:00Z">
        <w:r>
          <w:rPr>
            <w:rStyle w:val="21"/>
            <w:rFonts w:hint="eastAsia"/>
          </w:rPr>
          <w:t>Reseller/Installer</w:t>
        </w:r>
      </w:ins>
      <w:ins w:id="283" w:author="Vivian Chen" w:date="2025-11-27T10:24:00Z">
        <w:r>
          <w:rPr>
            <w:rFonts w:hint="eastAsia"/>
          </w:rPr>
          <w:tab/>
        </w:r>
      </w:ins>
      <w:ins w:id="284" w:author="Vivian Chen" w:date="2025-11-27T10:24:00Z">
        <w:r>
          <w:rPr>
            <w:rFonts w:hint="eastAsia"/>
          </w:rPr>
          <w:fldChar w:fldCharType="begin"/>
        </w:r>
      </w:ins>
      <w:ins w:id="285" w:author="Vivian Chen" w:date="2025-11-27T10:24:00Z">
        <w:r>
          <w:rPr>
            <w:rFonts w:hint="eastAsia"/>
          </w:rPr>
          <w:instrText xml:space="preserve"> </w:instrText>
        </w:r>
      </w:ins>
      <w:ins w:id="286" w:author="Vivian Chen" w:date="2025-11-27T10:24:00Z">
        <w:r>
          <w:rPr/>
          <w:instrText xml:space="preserve">PAGEREF _Toc215131485 \h</w:instrText>
        </w:r>
      </w:ins>
      <w:ins w:id="287" w:author="Vivian Chen" w:date="2025-11-27T10:24:00Z">
        <w:r>
          <w:rPr>
            <w:rFonts w:hint="eastAsia"/>
          </w:rPr>
          <w:instrText xml:space="preserve"> </w:instrText>
        </w:r>
      </w:ins>
      <w:ins w:id="288" w:author="Vivian Chen" w:date="2025-11-27T10:24:00Z">
        <w:r>
          <w:rPr>
            <w:rFonts w:hint="eastAsia"/>
          </w:rPr>
          <w:fldChar w:fldCharType="separate"/>
        </w:r>
      </w:ins>
      <w:ins w:id="289" w:author="Vivian Chen" w:date="2025-11-27T10:24:00Z">
        <w:r>
          <w:rPr>
            <w:rFonts w:hint="eastAsia"/>
          </w:rPr>
          <w:t>26</w:t>
        </w:r>
      </w:ins>
      <w:ins w:id="290" w:author="Vivian Chen" w:date="2025-11-27T10:24:00Z">
        <w:r>
          <w:rPr>
            <w:rFonts w:hint="eastAsia"/>
          </w:rPr>
          <w:fldChar w:fldCharType="end"/>
        </w:r>
      </w:ins>
      <w:ins w:id="291" w:author="Vivian Chen" w:date="2025-11-27T10:24:00Z">
        <w:r>
          <w:rPr>
            <w:rStyle w:val="21"/>
            <w:rFonts w:hint="eastAsia"/>
          </w:rPr>
          <w:fldChar w:fldCharType="end"/>
        </w:r>
      </w:ins>
    </w:p>
    <w:p>
      <w:pPr>
        <w:pStyle w:val="13"/>
        <w:spacing w:after="156"/>
        <w:rPr>
          <w:ins w:id="292" w:author="Vivian Chen" w:date="2025-11-27T10:24:00Z"/>
          <w:rFonts w:hint="eastAsia" w:asciiTheme="minorHAnsi" w:hAnsiTheme="minorHAnsi" w:eastAsiaTheme="minorEastAsia" w:cstheme="minorBidi"/>
          <w:sz w:val="22"/>
          <w:szCs w:val="24"/>
          <w14:ligatures w14:val="standardContextual"/>
        </w:rPr>
      </w:pPr>
      <w:ins w:id="293" w:author="Vivian Chen" w:date="2025-11-27T10:24:00Z">
        <w:r>
          <w:rPr>
            <w:rStyle w:val="21"/>
            <w:rFonts w:hint="eastAsia"/>
          </w:rPr>
          <w:fldChar w:fldCharType="begin"/>
        </w:r>
      </w:ins>
      <w:ins w:id="294" w:author="Vivian Chen" w:date="2025-11-27T10:24:00Z">
        <w:r>
          <w:rPr>
            <w:rStyle w:val="21"/>
            <w:rFonts w:hint="eastAsia"/>
          </w:rPr>
          <w:instrText xml:space="preserve"> </w:instrText>
        </w:r>
      </w:ins>
      <w:ins w:id="295" w:author="Vivian Chen" w:date="2025-11-27T10:24:00Z">
        <w:r>
          <w:rPr>
            <w:rFonts w:hint="eastAsia"/>
          </w:rPr>
          <w:instrText xml:space="preserve">HYPERLINK \l "_Toc215131486"</w:instrText>
        </w:r>
      </w:ins>
      <w:ins w:id="296" w:author="Vivian Chen" w:date="2025-11-27T10:24:00Z">
        <w:r>
          <w:rPr>
            <w:rStyle w:val="21"/>
            <w:rFonts w:hint="eastAsia"/>
          </w:rPr>
          <w:instrText xml:space="preserve"> </w:instrText>
        </w:r>
      </w:ins>
      <w:ins w:id="297" w:author="Vivian Chen" w:date="2025-11-27T10:24:00Z">
        <w:r>
          <w:rPr>
            <w:rStyle w:val="21"/>
            <w:rFonts w:hint="eastAsia"/>
          </w:rPr>
          <w:fldChar w:fldCharType="separate"/>
        </w:r>
      </w:ins>
      <w:ins w:id="298" w:author="Vivian Chen" w:date="2025-11-27T10:24:00Z">
        <w:r>
          <w:rPr>
            <w:rStyle w:val="21"/>
            <w:rFonts w:hint="eastAsia"/>
          </w:rPr>
          <w:t>5.1 Home page</w:t>
        </w:r>
      </w:ins>
      <w:ins w:id="299" w:author="Vivian Chen" w:date="2025-11-27T10:24:00Z">
        <w:r>
          <w:rPr>
            <w:rFonts w:hint="eastAsia"/>
          </w:rPr>
          <w:tab/>
        </w:r>
      </w:ins>
      <w:ins w:id="300" w:author="Vivian Chen" w:date="2025-11-27T10:24:00Z">
        <w:r>
          <w:rPr>
            <w:rFonts w:hint="eastAsia"/>
          </w:rPr>
          <w:fldChar w:fldCharType="begin"/>
        </w:r>
      </w:ins>
      <w:ins w:id="301" w:author="Vivian Chen" w:date="2025-11-27T10:24:00Z">
        <w:r>
          <w:rPr>
            <w:rFonts w:hint="eastAsia"/>
          </w:rPr>
          <w:instrText xml:space="preserve"> </w:instrText>
        </w:r>
      </w:ins>
      <w:ins w:id="302" w:author="Vivian Chen" w:date="2025-11-27T10:24:00Z">
        <w:r>
          <w:rPr/>
          <w:instrText xml:space="preserve">PAGEREF _Toc215131486 \h</w:instrText>
        </w:r>
      </w:ins>
      <w:ins w:id="303" w:author="Vivian Chen" w:date="2025-11-27T10:24:00Z">
        <w:r>
          <w:rPr>
            <w:rFonts w:hint="eastAsia"/>
          </w:rPr>
          <w:instrText xml:space="preserve"> </w:instrText>
        </w:r>
      </w:ins>
      <w:ins w:id="304" w:author="Vivian Chen" w:date="2025-11-27T10:24:00Z">
        <w:r>
          <w:rPr>
            <w:rFonts w:hint="eastAsia"/>
          </w:rPr>
          <w:fldChar w:fldCharType="separate"/>
        </w:r>
      </w:ins>
      <w:ins w:id="305" w:author="Vivian Chen" w:date="2025-11-27T10:24:00Z">
        <w:r>
          <w:rPr>
            <w:rFonts w:hint="eastAsia"/>
          </w:rPr>
          <w:t>26</w:t>
        </w:r>
      </w:ins>
      <w:ins w:id="306" w:author="Vivian Chen" w:date="2025-11-27T10:24:00Z">
        <w:r>
          <w:rPr>
            <w:rFonts w:hint="eastAsia"/>
          </w:rPr>
          <w:fldChar w:fldCharType="end"/>
        </w:r>
      </w:ins>
      <w:ins w:id="307" w:author="Vivian Chen" w:date="2025-11-27T10:24:00Z">
        <w:r>
          <w:rPr>
            <w:rStyle w:val="21"/>
            <w:rFonts w:hint="eastAsia"/>
          </w:rPr>
          <w:fldChar w:fldCharType="end"/>
        </w:r>
      </w:ins>
    </w:p>
    <w:p>
      <w:pPr>
        <w:pStyle w:val="13"/>
        <w:spacing w:after="156"/>
        <w:rPr>
          <w:ins w:id="308" w:author="Vivian Chen" w:date="2025-11-27T10:24:00Z"/>
          <w:rFonts w:hint="eastAsia" w:asciiTheme="minorHAnsi" w:hAnsiTheme="minorHAnsi" w:eastAsiaTheme="minorEastAsia" w:cstheme="minorBidi"/>
          <w:sz w:val="22"/>
          <w:szCs w:val="24"/>
          <w14:ligatures w14:val="standardContextual"/>
        </w:rPr>
      </w:pPr>
      <w:ins w:id="309" w:author="Vivian Chen" w:date="2025-11-27T10:24:00Z">
        <w:r>
          <w:rPr>
            <w:rStyle w:val="21"/>
            <w:rFonts w:hint="eastAsia"/>
          </w:rPr>
          <w:fldChar w:fldCharType="begin"/>
        </w:r>
      </w:ins>
      <w:ins w:id="310" w:author="Vivian Chen" w:date="2025-11-27T10:24:00Z">
        <w:r>
          <w:rPr>
            <w:rStyle w:val="21"/>
            <w:rFonts w:hint="eastAsia"/>
          </w:rPr>
          <w:instrText xml:space="preserve"> </w:instrText>
        </w:r>
      </w:ins>
      <w:ins w:id="311" w:author="Vivian Chen" w:date="2025-11-27T10:24:00Z">
        <w:r>
          <w:rPr>
            <w:rFonts w:hint="eastAsia"/>
          </w:rPr>
          <w:instrText xml:space="preserve">HYPERLINK \l "_Toc215131487"</w:instrText>
        </w:r>
      </w:ins>
      <w:ins w:id="312" w:author="Vivian Chen" w:date="2025-11-27T10:24:00Z">
        <w:r>
          <w:rPr>
            <w:rStyle w:val="21"/>
            <w:rFonts w:hint="eastAsia"/>
          </w:rPr>
          <w:instrText xml:space="preserve"> </w:instrText>
        </w:r>
      </w:ins>
      <w:ins w:id="313" w:author="Vivian Chen" w:date="2025-11-27T10:24:00Z">
        <w:r>
          <w:rPr>
            <w:rStyle w:val="21"/>
            <w:rFonts w:hint="eastAsia"/>
          </w:rPr>
          <w:fldChar w:fldCharType="separate"/>
        </w:r>
      </w:ins>
      <w:ins w:id="314" w:author="Vivian Chen" w:date="2025-11-27T10:24:00Z">
        <w:r>
          <w:rPr>
            <w:rStyle w:val="21"/>
            <w:rFonts w:hint="eastAsia"/>
          </w:rPr>
          <w:t>5.2 Property Manager</w:t>
        </w:r>
      </w:ins>
      <w:ins w:id="315" w:author="Vivian Chen" w:date="2025-11-27T10:24:00Z">
        <w:r>
          <w:rPr>
            <w:rFonts w:hint="eastAsia"/>
          </w:rPr>
          <w:tab/>
        </w:r>
      </w:ins>
      <w:ins w:id="316" w:author="Vivian Chen" w:date="2025-11-27T10:24:00Z">
        <w:r>
          <w:rPr>
            <w:rFonts w:hint="eastAsia"/>
          </w:rPr>
          <w:fldChar w:fldCharType="begin"/>
        </w:r>
      </w:ins>
      <w:ins w:id="317" w:author="Vivian Chen" w:date="2025-11-27T10:24:00Z">
        <w:r>
          <w:rPr>
            <w:rFonts w:hint="eastAsia"/>
          </w:rPr>
          <w:instrText xml:space="preserve"> </w:instrText>
        </w:r>
      </w:ins>
      <w:ins w:id="318" w:author="Vivian Chen" w:date="2025-11-27T10:24:00Z">
        <w:r>
          <w:rPr/>
          <w:instrText xml:space="preserve">PAGEREF _Toc215131487 \h</w:instrText>
        </w:r>
      </w:ins>
      <w:ins w:id="319" w:author="Vivian Chen" w:date="2025-11-27T10:24:00Z">
        <w:r>
          <w:rPr>
            <w:rFonts w:hint="eastAsia"/>
          </w:rPr>
          <w:instrText xml:space="preserve"> </w:instrText>
        </w:r>
      </w:ins>
      <w:ins w:id="320" w:author="Vivian Chen" w:date="2025-11-27T10:24:00Z">
        <w:r>
          <w:rPr>
            <w:rFonts w:hint="eastAsia"/>
          </w:rPr>
          <w:fldChar w:fldCharType="separate"/>
        </w:r>
      </w:ins>
      <w:ins w:id="321" w:author="Vivian Chen" w:date="2025-11-27T10:24:00Z">
        <w:r>
          <w:rPr>
            <w:rFonts w:hint="eastAsia"/>
          </w:rPr>
          <w:t>26</w:t>
        </w:r>
      </w:ins>
      <w:ins w:id="322" w:author="Vivian Chen" w:date="2025-11-27T10:24:00Z">
        <w:r>
          <w:rPr>
            <w:rFonts w:hint="eastAsia"/>
          </w:rPr>
          <w:fldChar w:fldCharType="end"/>
        </w:r>
      </w:ins>
      <w:ins w:id="323" w:author="Vivian Chen" w:date="2025-11-27T10:24:00Z">
        <w:r>
          <w:rPr>
            <w:rStyle w:val="21"/>
            <w:rFonts w:hint="eastAsia"/>
          </w:rPr>
          <w:fldChar w:fldCharType="end"/>
        </w:r>
      </w:ins>
    </w:p>
    <w:p>
      <w:pPr>
        <w:pStyle w:val="13"/>
        <w:spacing w:after="156"/>
        <w:rPr>
          <w:ins w:id="324" w:author="Vivian Chen" w:date="2025-11-27T10:24:00Z"/>
          <w:rFonts w:hint="eastAsia" w:asciiTheme="minorHAnsi" w:hAnsiTheme="minorHAnsi" w:eastAsiaTheme="minorEastAsia" w:cstheme="minorBidi"/>
          <w:sz w:val="22"/>
          <w:szCs w:val="24"/>
          <w14:ligatures w14:val="standardContextual"/>
        </w:rPr>
      </w:pPr>
      <w:ins w:id="325" w:author="Vivian Chen" w:date="2025-11-27T10:24:00Z">
        <w:r>
          <w:rPr>
            <w:rStyle w:val="21"/>
            <w:rFonts w:hint="eastAsia"/>
          </w:rPr>
          <w:fldChar w:fldCharType="begin"/>
        </w:r>
      </w:ins>
      <w:ins w:id="326" w:author="Vivian Chen" w:date="2025-11-27T10:24:00Z">
        <w:r>
          <w:rPr>
            <w:rStyle w:val="21"/>
            <w:rFonts w:hint="eastAsia"/>
          </w:rPr>
          <w:instrText xml:space="preserve"> </w:instrText>
        </w:r>
      </w:ins>
      <w:ins w:id="327" w:author="Vivian Chen" w:date="2025-11-27T10:24:00Z">
        <w:r>
          <w:rPr>
            <w:rFonts w:hint="eastAsia"/>
          </w:rPr>
          <w:instrText xml:space="preserve">HYPERLINK \l "_Toc215131488"</w:instrText>
        </w:r>
      </w:ins>
      <w:ins w:id="328" w:author="Vivian Chen" w:date="2025-11-27T10:24:00Z">
        <w:r>
          <w:rPr>
            <w:rStyle w:val="21"/>
            <w:rFonts w:hint="eastAsia"/>
          </w:rPr>
          <w:instrText xml:space="preserve"> </w:instrText>
        </w:r>
      </w:ins>
      <w:ins w:id="329" w:author="Vivian Chen" w:date="2025-11-27T10:24:00Z">
        <w:r>
          <w:rPr>
            <w:rStyle w:val="21"/>
            <w:rFonts w:hint="eastAsia"/>
          </w:rPr>
          <w:fldChar w:fldCharType="separate"/>
        </w:r>
      </w:ins>
      <w:ins w:id="330" w:author="Vivian Chen" w:date="2025-11-27T10:24:00Z">
        <w:r>
          <w:rPr>
            <w:rStyle w:val="21"/>
            <w:rFonts w:hint="eastAsia"/>
          </w:rPr>
          <w:t>5.3 Site</w:t>
        </w:r>
      </w:ins>
      <w:ins w:id="331" w:author="Vivian Chen" w:date="2025-11-27T10:24:00Z">
        <w:r>
          <w:rPr>
            <w:rFonts w:hint="eastAsia"/>
          </w:rPr>
          <w:tab/>
        </w:r>
      </w:ins>
      <w:ins w:id="332" w:author="Vivian Chen" w:date="2025-11-27T10:24:00Z">
        <w:r>
          <w:rPr>
            <w:rFonts w:hint="eastAsia"/>
          </w:rPr>
          <w:fldChar w:fldCharType="begin"/>
        </w:r>
      </w:ins>
      <w:ins w:id="333" w:author="Vivian Chen" w:date="2025-11-27T10:24:00Z">
        <w:r>
          <w:rPr>
            <w:rFonts w:hint="eastAsia"/>
          </w:rPr>
          <w:instrText xml:space="preserve"> </w:instrText>
        </w:r>
      </w:ins>
      <w:ins w:id="334" w:author="Vivian Chen" w:date="2025-11-27T10:24:00Z">
        <w:r>
          <w:rPr/>
          <w:instrText xml:space="preserve">PAGEREF _Toc215131488 \h</w:instrText>
        </w:r>
      </w:ins>
      <w:ins w:id="335" w:author="Vivian Chen" w:date="2025-11-27T10:24:00Z">
        <w:r>
          <w:rPr>
            <w:rFonts w:hint="eastAsia"/>
          </w:rPr>
          <w:instrText xml:space="preserve"> </w:instrText>
        </w:r>
      </w:ins>
      <w:ins w:id="336" w:author="Vivian Chen" w:date="2025-11-27T10:24:00Z">
        <w:r>
          <w:rPr>
            <w:rFonts w:hint="eastAsia"/>
          </w:rPr>
          <w:fldChar w:fldCharType="separate"/>
        </w:r>
      </w:ins>
      <w:ins w:id="337" w:author="Vivian Chen" w:date="2025-11-27T10:24:00Z">
        <w:r>
          <w:rPr>
            <w:rFonts w:hint="eastAsia"/>
          </w:rPr>
          <w:t>28</w:t>
        </w:r>
      </w:ins>
      <w:ins w:id="338" w:author="Vivian Chen" w:date="2025-11-27T10:24:00Z">
        <w:r>
          <w:rPr>
            <w:rFonts w:hint="eastAsia"/>
          </w:rPr>
          <w:fldChar w:fldCharType="end"/>
        </w:r>
      </w:ins>
      <w:ins w:id="339" w:author="Vivian Chen" w:date="2025-11-27T10:24:00Z">
        <w:r>
          <w:rPr>
            <w:rStyle w:val="21"/>
            <w:rFonts w:hint="eastAsia"/>
          </w:rPr>
          <w:fldChar w:fldCharType="end"/>
        </w:r>
      </w:ins>
    </w:p>
    <w:p>
      <w:pPr>
        <w:pStyle w:val="13"/>
        <w:spacing w:after="156"/>
        <w:rPr>
          <w:ins w:id="340" w:author="Vivian Chen" w:date="2025-11-27T10:24:00Z"/>
          <w:rFonts w:hint="eastAsia" w:asciiTheme="minorHAnsi" w:hAnsiTheme="minorHAnsi" w:eastAsiaTheme="minorEastAsia" w:cstheme="minorBidi"/>
          <w:sz w:val="22"/>
          <w:szCs w:val="24"/>
          <w14:ligatures w14:val="standardContextual"/>
        </w:rPr>
      </w:pPr>
      <w:ins w:id="341" w:author="Vivian Chen" w:date="2025-11-27T10:24:00Z">
        <w:r>
          <w:rPr>
            <w:rStyle w:val="21"/>
            <w:rFonts w:hint="eastAsia"/>
          </w:rPr>
          <w:fldChar w:fldCharType="begin"/>
        </w:r>
      </w:ins>
      <w:ins w:id="342" w:author="Vivian Chen" w:date="2025-11-27T10:24:00Z">
        <w:r>
          <w:rPr>
            <w:rStyle w:val="21"/>
            <w:rFonts w:hint="eastAsia"/>
          </w:rPr>
          <w:instrText xml:space="preserve"> </w:instrText>
        </w:r>
      </w:ins>
      <w:ins w:id="343" w:author="Vivian Chen" w:date="2025-11-27T10:24:00Z">
        <w:r>
          <w:rPr>
            <w:rFonts w:hint="eastAsia"/>
          </w:rPr>
          <w:instrText xml:space="preserve">HYPERLINK \l "_Toc215131489"</w:instrText>
        </w:r>
      </w:ins>
      <w:ins w:id="344" w:author="Vivian Chen" w:date="2025-11-27T10:24:00Z">
        <w:r>
          <w:rPr>
            <w:rStyle w:val="21"/>
            <w:rFonts w:hint="eastAsia"/>
          </w:rPr>
          <w:instrText xml:space="preserve"> </w:instrText>
        </w:r>
      </w:ins>
      <w:ins w:id="345" w:author="Vivian Chen" w:date="2025-11-27T10:24:00Z">
        <w:r>
          <w:rPr>
            <w:rStyle w:val="21"/>
            <w:rFonts w:hint="eastAsia"/>
          </w:rPr>
          <w:fldChar w:fldCharType="separate"/>
        </w:r>
      </w:ins>
      <w:ins w:id="346" w:author="Vivian Chen" w:date="2025-11-27T10:24:00Z">
        <w:r>
          <w:rPr>
            <w:rStyle w:val="21"/>
            <w:rFonts w:hint="eastAsia"/>
          </w:rPr>
          <w:t>5.4 Device</w:t>
        </w:r>
      </w:ins>
      <w:ins w:id="347" w:author="Vivian Chen" w:date="2025-11-27T10:24:00Z">
        <w:r>
          <w:rPr>
            <w:rFonts w:hint="eastAsia"/>
          </w:rPr>
          <w:tab/>
        </w:r>
      </w:ins>
      <w:ins w:id="348" w:author="Vivian Chen" w:date="2025-11-27T10:24:00Z">
        <w:r>
          <w:rPr>
            <w:rFonts w:hint="eastAsia"/>
          </w:rPr>
          <w:fldChar w:fldCharType="begin"/>
        </w:r>
      </w:ins>
      <w:ins w:id="349" w:author="Vivian Chen" w:date="2025-11-27T10:24:00Z">
        <w:r>
          <w:rPr>
            <w:rFonts w:hint="eastAsia"/>
          </w:rPr>
          <w:instrText xml:space="preserve"> </w:instrText>
        </w:r>
      </w:ins>
      <w:ins w:id="350" w:author="Vivian Chen" w:date="2025-11-27T10:24:00Z">
        <w:r>
          <w:rPr/>
          <w:instrText xml:space="preserve">PAGEREF _Toc215131489 \h</w:instrText>
        </w:r>
      </w:ins>
      <w:ins w:id="351" w:author="Vivian Chen" w:date="2025-11-27T10:24:00Z">
        <w:r>
          <w:rPr>
            <w:rFonts w:hint="eastAsia"/>
          </w:rPr>
          <w:instrText xml:space="preserve"> </w:instrText>
        </w:r>
      </w:ins>
      <w:ins w:id="352" w:author="Vivian Chen" w:date="2025-11-27T10:24:00Z">
        <w:r>
          <w:rPr>
            <w:rFonts w:hint="eastAsia"/>
          </w:rPr>
          <w:fldChar w:fldCharType="separate"/>
        </w:r>
      </w:ins>
      <w:ins w:id="353" w:author="Vivian Chen" w:date="2025-11-27T10:24:00Z">
        <w:r>
          <w:rPr>
            <w:rFonts w:hint="eastAsia"/>
          </w:rPr>
          <w:t>51</w:t>
        </w:r>
      </w:ins>
      <w:ins w:id="354" w:author="Vivian Chen" w:date="2025-11-27T10:24:00Z">
        <w:r>
          <w:rPr>
            <w:rFonts w:hint="eastAsia"/>
          </w:rPr>
          <w:fldChar w:fldCharType="end"/>
        </w:r>
      </w:ins>
      <w:ins w:id="355" w:author="Vivian Chen" w:date="2025-11-27T10:24:00Z">
        <w:r>
          <w:rPr>
            <w:rStyle w:val="21"/>
            <w:rFonts w:hint="eastAsia"/>
          </w:rPr>
          <w:fldChar w:fldCharType="end"/>
        </w:r>
      </w:ins>
    </w:p>
    <w:p>
      <w:pPr>
        <w:pStyle w:val="13"/>
        <w:spacing w:after="156"/>
        <w:rPr>
          <w:ins w:id="356" w:author="Vivian Chen" w:date="2025-11-27T10:24:00Z"/>
          <w:rFonts w:hint="eastAsia" w:asciiTheme="minorHAnsi" w:hAnsiTheme="minorHAnsi" w:eastAsiaTheme="minorEastAsia" w:cstheme="minorBidi"/>
          <w:sz w:val="22"/>
          <w:szCs w:val="24"/>
          <w14:ligatures w14:val="standardContextual"/>
        </w:rPr>
      </w:pPr>
      <w:ins w:id="357" w:author="Vivian Chen" w:date="2025-11-27T10:24:00Z">
        <w:r>
          <w:rPr>
            <w:rStyle w:val="21"/>
            <w:rFonts w:hint="eastAsia"/>
          </w:rPr>
          <w:fldChar w:fldCharType="begin"/>
        </w:r>
      </w:ins>
      <w:ins w:id="358" w:author="Vivian Chen" w:date="2025-11-27T10:24:00Z">
        <w:r>
          <w:rPr>
            <w:rStyle w:val="21"/>
            <w:rFonts w:hint="eastAsia"/>
          </w:rPr>
          <w:instrText xml:space="preserve"> </w:instrText>
        </w:r>
      </w:ins>
      <w:ins w:id="359" w:author="Vivian Chen" w:date="2025-11-27T10:24:00Z">
        <w:r>
          <w:rPr>
            <w:rFonts w:hint="eastAsia"/>
          </w:rPr>
          <w:instrText xml:space="preserve">HYPERLINK \l "_Toc215131490"</w:instrText>
        </w:r>
      </w:ins>
      <w:ins w:id="360" w:author="Vivian Chen" w:date="2025-11-27T10:24:00Z">
        <w:r>
          <w:rPr>
            <w:rStyle w:val="21"/>
            <w:rFonts w:hint="eastAsia"/>
          </w:rPr>
          <w:instrText xml:space="preserve"> </w:instrText>
        </w:r>
      </w:ins>
      <w:ins w:id="361" w:author="Vivian Chen" w:date="2025-11-27T10:24:00Z">
        <w:r>
          <w:rPr>
            <w:rStyle w:val="21"/>
            <w:rFonts w:hint="eastAsia"/>
          </w:rPr>
          <w:fldChar w:fldCharType="separate"/>
        </w:r>
      </w:ins>
      <w:ins w:id="362" w:author="Vivian Chen" w:date="2025-11-27T10:24:00Z">
        <w:r>
          <w:rPr>
            <w:rStyle w:val="21"/>
            <w:rFonts w:hint="eastAsia"/>
          </w:rPr>
          <w:t>5.5 License Log</w:t>
        </w:r>
      </w:ins>
      <w:ins w:id="363" w:author="Vivian Chen" w:date="2025-11-27T10:24:00Z">
        <w:r>
          <w:rPr>
            <w:rFonts w:hint="eastAsia"/>
          </w:rPr>
          <w:tab/>
        </w:r>
      </w:ins>
      <w:ins w:id="364" w:author="Vivian Chen" w:date="2025-11-27T10:24:00Z">
        <w:r>
          <w:rPr>
            <w:rFonts w:hint="eastAsia"/>
          </w:rPr>
          <w:fldChar w:fldCharType="begin"/>
        </w:r>
      </w:ins>
      <w:ins w:id="365" w:author="Vivian Chen" w:date="2025-11-27T10:24:00Z">
        <w:r>
          <w:rPr>
            <w:rFonts w:hint="eastAsia"/>
          </w:rPr>
          <w:instrText xml:space="preserve"> </w:instrText>
        </w:r>
      </w:ins>
      <w:ins w:id="366" w:author="Vivian Chen" w:date="2025-11-27T10:24:00Z">
        <w:r>
          <w:rPr/>
          <w:instrText xml:space="preserve">PAGEREF _Toc215131490 \h</w:instrText>
        </w:r>
      </w:ins>
      <w:ins w:id="367" w:author="Vivian Chen" w:date="2025-11-27T10:24:00Z">
        <w:r>
          <w:rPr>
            <w:rFonts w:hint="eastAsia"/>
          </w:rPr>
          <w:instrText xml:space="preserve"> </w:instrText>
        </w:r>
      </w:ins>
      <w:ins w:id="368" w:author="Vivian Chen" w:date="2025-11-27T10:24:00Z">
        <w:r>
          <w:rPr>
            <w:rFonts w:hint="eastAsia"/>
          </w:rPr>
          <w:fldChar w:fldCharType="separate"/>
        </w:r>
      </w:ins>
      <w:ins w:id="369" w:author="Vivian Chen" w:date="2025-11-27T10:24:00Z">
        <w:r>
          <w:rPr>
            <w:rFonts w:hint="eastAsia"/>
          </w:rPr>
          <w:t>62</w:t>
        </w:r>
      </w:ins>
      <w:ins w:id="370" w:author="Vivian Chen" w:date="2025-11-27T10:24:00Z">
        <w:r>
          <w:rPr>
            <w:rFonts w:hint="eastAsia"/>
          </w:rPr>
          <w:fldChar w:fldCharType="end"/>
        </w:r>
      </w:ins>
      <w:ins w:id="371" w:author="Vivian Chen" w:date="2025-11-27T10:24:00Z">
        <w:r>
          <w:rPr>
            <w:rStyle w:val="21"/>
            <w:rFonts w:hint="eastAsia"/>
          </w:rPr>
          <w:fldChar w:fldCharType="end"/>
        </w:r>
      </w:ins>
    </w:p>
    <w:p>
      <w:pPr>
        <w:pStyle w:val="13"/>
        <w:spacing w:after="156"/>
        <w:rPr>
          <w:ins w:id="372" w:author="Vivian Chen" w:date="2025-11-27T10:24:00Z"/>
          <w:rFonts w:hint="eastAsia" w:asciiTheme="minorHAnsi" w:hAnsiTheme="minorHAnsi" w:eastAsiaTheme="minorEastAsia" w:cstheme="minorBidi"/>
          <w:sz w:val="22"/>
          <w:szCs w:val="24"/>
          <w14:ligatures w14:val="standardContextual"/>
        </w:rPr>
      </w:pPr>
      <w:ins w:id="373" w:author="Vivian Chen" w:date="2025-11-27T10:24:00Z">
        <w:r>
          <w:rPr>
            <w:rStyle w:val="21"/>
            <w:rFonts w:hint="eastAsia"/>
          </w:rPr>
          <w:fldChar w:fldCharType="begin"/>
        </w:r>
      </w:ins>
      <w:ins w:id="374" w:author="Vivian Chen" w:date="2025-11-27T10:24:00Z">
        <w:r>
          <w:rPr>
            <w:rStyle w:val="21"/>
            <w:rFonts w:hint="eastAsia"/>
          </w:rPr>
          <w:instrText xml:space="preserve"> </w:instrText>
        </w:r>
      </w:ins>
      <w:ins w:id="375" w:author="Vivian Chen" w:date="2025-11-27T10:24:00Z">
        <w:r>
          <w:rPr>
            <w:rFonts w:hint="eastAsia"/>
          </w:rPr>
          <w:instrText xml:space="preserve">HYPERLINK \l "_Toc215131491"</w:instrText>
        </w:r>
      </w:ins>
      <w:ins w:id="376" w:author="Vivian Chen" w:date="2025-11-27T10:24:00Z">
        <w:r>
          <w:rPr>
            <w:rStyle w:val="21"/>
            <w:rFonts w:hint="eastAsia"/>
          </w:rPr>
          <w:instrText xml:space="preserve"> </w:instrText>
        </w:r>
      </w:ins>
      <w:ins w:id="377" w:author="Vivian Chen" w:date="2025-11-27T10:24:00Z">
        <w:r>
          <w:rPr>
            <w:rStyle w:val="21"/>
            <w:rFonts w:hint="eastAsia"/>
          </w:rPr>
          <w:fldChar w:fldCharType="separate"/>
        </w:r>
      </w:ins>
      <w:ins w:id="378" w:author="Vivian Chen" w:date="2025-11-27T10:24:00Z">
        <w:r>
          <w:rPr>
            <w:rStyle w:val="21"/>
            <w:rFonts w:hint="eastAsia"/>
          </w:rPr>
          <w:t>5.6 Update-Firmware List (OTA)</w:t>
        </w:r>
      </w:ins>
      <w:ins w:id="379" w:author="Vivian Chen" w:date="2025-11-27T10:24:00Z">
        <w:r>
          <w:rPr>
            <w:rFonts w:hint="eastAsia"/>
          </w:rPr>
          <w:tab/>
        </w:r>
      </w:ins>
      <w:ins w:id="380" w:author="Vivian Chen" w:date="2025-11-27T10:24:00Z">
        <w:r>
          <w:rPr>
            <w:rFonts w:hint="eastAsia"/>
          </w:rPr>
          <w:fldChar w:fldCharType="begin"/>
        </w:r>
      </w:ins>
      <w:ins w:id="381" w:author="Vivian Chen" w:date="2025-11-27T10:24:00Z">
        <w:r>
          <w:rPr>
            <w:rFonts w:hint="eastAsia"/>
          </w:rPr>
          <w:instrText xml:space="preserve"> </w:instrText>
        </w:r>
      </w:ins>
      <w:ins w:id="382" w:author="Vivian Chen" w:date="2025-11-27T10:24:00Z">
        <w:r>
          <w:rPr/>
          <w:instrText xml:space="preserve">PAGEREF _Toc215131491 \h</w:instrText>
        </w:r>
      </w:ins>
      <w:ins w:id="383" w:author="Vivian Chen" w:date="2025-11-27T10:24:00Z">
        <w:r>
          <w:rPr>
            <w:rFonts w:hint="eastAsia"/>
          </w:rPr>
          <w:instrText xml:space="preserve"> </w:instrText>
        </w:r>
      </w:ins>
      <w:ins w:id="384" w:author="Vivian Chen" w:date="2025-11-27T10:24:00Z">
        <w:r>
          <w:rPr>
            <w:rFonts w:hint="eastAsia"/>
          </w:rPr>
          <w:fldChar w:fldCharType="separate"/>
        </w:r>
      </w:ins>
      <w:ins w:id="385" w:author="Vivian Chen" w:date="2025-11-27T10:24:00Z">
        <w:r>
          <w:rPr>
            <w:rFonts w:hint="eastAsia"/>
          </w:rPr>
          <w:t>63</w:t>
        </w:r>
      </w:ins>
      <w:ins w:id="386" w:author="Vivian Chen" w:date="2025-11-27T10:24:00Z">
        <w:r>
          <w:rPr>
            <w:rFonts w:hint="eastAsia"/>
          </w:rPr>
          <w:fldChar w:fldCharType="end"/>
        </w:r>
      </w:ins>
      <w:ins w:id="387" w:author="Vivian Chen" w:date="2025-11-27T10:24:00Z">
        <w:r>
          <w:rPr>
            <w:rStyle w:val="21"/>
            <w:rFonts w:hint="eastAsia"/>
          </w:rPr>
          <w:fldChar w:fldCharType="end"/>
        </w:r>
      </w:ins>
    </w:p>
    <w:p>
      <w:pPr>
        <w:pStyle w:val="13"/>
        <w:spacing w:after="156"/>
        <w:rPr>
          <w:ins w:id="388" w:author="Vivian Chen" w:date="2025-11-27T10:24:00Z"/>
          <w:rFonts w:hint="eastAsia" w:asciiTheme="minorHAnsi" w:hAnsiTheme="minorHAnsi" w:eastAsiaTheme="minorEastAsia" w:cstheme="minorBidi"/>
          <w:sz w:val="22"/>
          <w:szCs w:val="24"/>
          <w14:ligatures w14:val="standardContextual"/>
        </w:rPr>
      </w:pPr>
      <w:ins w:id="389" w:author="Vivian Chen" w:date="2025-11-27T10:24:00Z">
        <w:r>
          <w:rPr>
            <w:rStyle w:val="21"/>
            <w:rFonts w:hint="eastAsia"/>
          </w:rPr>
          <w:fldChar w:fldCharType="begin"/>
        </w:r>
      </w:ins>
      <w:ins w:id="390" w:author="Vivian Chen" w:date="2025-11-27T10:24:00Z">
        <w:r>
          <w:rPr>
            <w:rStyle w:val="21"/>
            <w:rFonts w:hint="eastAsia"/>
          </w:rPr>
          <w:instrText xml:space="preserve"> </w:instrText>
        </w:r>
      </w:ins>
      <w:ins w:id="391" w:author="Vivian Chen" w:date="2025-11-27T10:24:00Z">
        <w:r>
          <w:rPr>
            <w:rFonts w:hint="eastAsia"/>
          </w:rPr>
          <w:instrText xml:space="preserve">HYPERLINK \l "_Toc215131492"</w:instrText>
        </w:r>
      </w:ins>
      <w:ins w:id="392" w:author="Vivian Chen" w:date="2025-11-27T10:24:00Z">
        <w:r>
          <w:rPr>
            <w:rStyle w:val="21"/>
            <w:rFonts w:hint="eastAsia"/>
          </w:rPr>
          <w:instrText xml:space="preserve"> </w:instrText>
        </w:r>
      </w:ins>
      <w:ins w:id="393" w:author="Vivian Chen" w:date="2025-11-27T10:24:00Z">
        <w:r>
          <w:rPr>
            <w:rStyle w:val="21"/>
            <w:rFonts w:hint="eastAsia"/>
          </w:rPr>
          <w:fldChar w:fldCharType="separate"/>
        </w:r>
      </w:ins>
      <w:ins w:id="394" w:author="Vivian Chen" w:date="2025-11-27T10:24:00Z">
        <w:r>
          <w:rPr>
            <w:rStyle w:val="21"/>
            <w:rFonts w:hint="eastAsia"/>
          </w:rPr>
          <w:t>5.7 Update-Upgrade Log (OTA)</w:t>
        </w:r>
      </w:ins>
      <w:ins w:id="395" w:author="Vivian Chen" w:date="2025-11-27T10:24:00Z">
        <w:r>
          <w:rPr>
            <w:rFonts w:hint="eastAsia"/>
          </w:rPr>
          <w:tab/>
        </w:r>
      </w:ins>
      <w:ins w:id="396" w:author="Vivian Chen" w:date="2025-11-27T10:24:00Z">
        <w:r>
          <w:rPr>
            <w:rFonts w:hint="eastAsia"/>
          </w:rPr>
          <w:fldChar w:fldCharType="begin"/>
        </w:r>
      </w:ins>
      <w:ins w:id="397" w:author="Vivian Chen" w:date="2025-11-27T10:24:00Z">
        <w:r>
          <w:rPr>
            <w:rFonts w:hint="eastAsia"/>
          </w:rPr>
          <w:instrText xml:space="preserve"> </w:instrText>
        </w:r>
      </w:ins>
      <w:ins w:id="398" w:author="Vivian Chen" w:date="2025-11-27T10:24:00Z">
        <w:r>
          <w:rPr/>
          <w:instrText xml:space="preserve">PAGEREF _Toc215131492 \h</w:instrText>
        </w:r>
      </w:ins>
      <w:ins w:id="399" w:author="Vivian Chen" w:date="2025-11-27T10:24:00Z">
        <w:r>
          <w:rPr>
            <w:rFonts w:hint="eastAsia"/>
          </w:rPr>
          <w:instrText xml:space="preserve"> </w:instrText>
        </w:r>
      </w:ins>
      <w:ins w:id="400" w:author="Vivian Chen" w:date="2025-11-27T10:24:00Z">
        <w:r>
          <w:rPr>
            <w:rFonts w:hint="eastAsia"/>
          </w:rPr>
          <w:fldChar w:fldCharType="separate"/>
        </w:r>
      </w:ins>
      <w:ins w:id="401" w:author="Vivian Chen" w:date="2025-11-27T10:24:00Z">
        <w:r>
          <w:rPr>
            <w:rFonts w:hint="eastAsia"/>
          </w:rPr>
          <w:t>63</w:t>
        </w:r>
      </w:ins>
      <w:ins w:id="402" w:author="Vivian Chen" w:date="2025-11-27T10:24:00Z">
        <w:r>
          <w:rPr>
            <w:rFonts w:hint="eastAsia"/>
          </w:rPr>
          <w:fldChar w:fldCharType="end"/>
        </w:r>
      </w:ins>
      <w:ins w:id="403" w:author="Vivian Chen" w:date="2025-11-27T10:24:00Z">
        <w:r>
          <w:rPr>
            <w:rStyle w:val="21"/>
            <w:rFonts w:hint="eastAsia"/>
          </w:rPr>
          <w:fldChar w:fldCharType="end"/>
        </w:r>
      </w:ins>
    </w:p>
    <w:p>
      <w:pPr>
        <w:pStyle w:val="13"/>
        <w:spacing w:after="156"/>
        <w:rPr>
          <w:ins w:id="404" w:author="Vivian Chen" w:date="2025-11-27T10:24:00Z"/>
          <w:rFonts w:hint="eastAsia" w:asciiTheme="minorHAnsi" w:hAnsiTheme="minorHAnsi" w:eastAsiaTheme="minorEastAsia" w:cstheme="minorBidi"/>
          <w:sz w:val="22"/>
          <w:szCs w:val="24"/>
          <w14:ligatures w14:val="standardContextual"/>
        </w:rPr>
      </w:pPr>
      <w:ins w:id="405" w:author="Vivian Chen" w:date="2025-11-27T10:24:00Z">
        <w:r>
          <w:rPr>
            <w:rStyle w:val="21"/>
            <w:rFonts w:hint="eastAsia"/>
          </w:rPr>
          <w:fldChar w:fldCharType="begin"/>
        </w:r>
      </w:ins>
      <w:ins w:id="406" w:author="Vivian Chen" w:date="2025-11-27T10:24:00Z">
        <w:r>
          <w:rPr>
            <w:rStyle w:val="21"/>
            <w:rFonts w:hint="eastAsia"/>
          </w:rPr>
          <w:instrText xml:space="preserve"> </w:instrText>
        </w:r>
      </w:ins>
      <w:ins w:id="407" w:author="Vivian Chen" w:date="2025-11-27T10:24:00Z">
        <w:r>
          <w:rPr>
            <w:rFonts w:hint="eastAsia"/>
          </w:rPr>
          <w:instrText xml:space="preserve">HYPERLINK \l "_Toc215131493"</w:instrText>
        </w:r>
      </w:ins>
      <w:ins w:id="408" w:author="Vivian Chen" w:date="2025-11-27T10:24:00Z">
        <w:r>
          <w:rPr>
            <w:rStyle w:val="21"/>
            <w:rFonts w:hint="eastAsia"/>
          </w:rPr>
          <w:instrText xml:space="preserve"> </w:instrText>
        </w:r>
      </w:ins>
      <w:ins w:id="409" w:author="Vivian Chen" w:date="2025-11-27T10:24:00Z">
        <w:r>
          <w:rPr>
            <w:rStyle w:val="21"/>
            <w:rFonts w:hint="eastAsia"/>
          </w:rPr>
          <w:fldChar w:fldCharType="separate"/>
        </w:r>
      </w:ins>
      <w:ins w:id="410" w:author="Vivian Chen" w:date="2025-11-27T10:24:00Z">
        <w:r>
          <w:rPr>
            <w:rStyle w:val="21"/>
            <w:rFonts w:hint="eastAsia"/>
          </w:rPr>
          <w:t>5.8 My message</w:t>
        </w:r>
      </w:ins>
      <w:ins w:id="411" w:author="Vivian Chen" w:date="2025-11-27T10:24:00Z">
        <w:r>
          <w:rPr>
            <w:rFonts w:hint="eastAsia"/>
          </w:rPr>
          <w:tab/>
        </w:r>
      </w:ins>
      <w:ins w:id="412" w:author="Vivian Chen" w:date="2025-11-27T10:24:00Z">
        <w:r>
          <w:rPr>
            <w:rFonts w:hint="eastAsia"/>
          </w:rPr>
          <w:fldChar w:fldCharType="begin"/>
        </w:r>
      </w:ins>
      <w:ins w:id="413" w:author="Vivian Chen" w:date="2025-11-27T10:24:00Z">
        <w:r>
          <w:rPr>
            <w:rFonts w:hint="eastAsia"/>
          </w:rPr>
          <w:instrText xml:space="preserve"> </w:instrText>
        </w:r>
      </w:ins>
      <w:ins w:id="414" w:author="Vivian Chen" w:date="2025-11-27T10:24:00Z">
        <w:r>
          <w:rPr/>
          <w:instrText xml:space="preserve">PAGEREF _Toc215131493 \h</w:instrText>
        </w:r>
      </w:ins>
      <w:ins w:id="415" w:author="Vivian Chen" w:date="2025-11-27T10:24:00Z">
        <w:r>
          <w:rPr>
            <w:rFonts w:hint="eastAsia"/>
          </w:rPr>
          <w:instrText xml:space="preserve"> </w:instrText>
        </w:r>
      </w:ins>
      <w:ins w:id="416" w:author="Vivian Chen" w:date="2025-11-27T10:24:00Z">
        <w:r>
          <w:rPr>
            <w:rFonts w:hint="eastAsia"/>
          </w:rPr>
          <w:fldChar w:fldCharType="separate"/>
        </w:r>
      </w:ins>
      <w:ins w:id="417" w:author="Vivian Chen" w:date="2025-11-27T10:24:00Z">
        <w:r>
          <w:rPr>
            <w:rFonts w:hint="eastAsia"/>
          </w:rPr>
          <w:t>64</w:t>
        </w:r>
      </w:ins>
      <w:ins w:id="418" w:author="Vivian Chen" w:date="2025-11-27T10:24:00Z">
        <w:r>
          <w:rPr>
            <w:rFonts w:hint="eastAsia"/>
          </w:rPr>
          <w:fldChar w:fldCharType="end"/>
        </w:r>
      </w:ins>
      <w:ins w:id="419" w:author="Vivian Chen" w:date="2025-11-27T10:24:00Z">
        <w:r>
          <w:rPr>
            <w:rStyle w:val="21"/>
            <w:rFonts w:hint="eastAsia"/>
          </w:rPr>
          <w:fldChar w:fldCharType="end"/>
        </w:r>
      </w:ins>
    </w:p>
    <w:p>
      <w:pPr>
        <w:pStyle w:val="13"/>
        <w:spacing w:after="156"/>
        <w:rPr>
          <w:ins w:id="420" w:author="Vivian Chen" w:date="2025-11-27T10:24:00Z"/>
          <w:rFonts w:hint="eastAsia" w:asciiTheme="minorHAnsi" w:hAnsiTheme="minorHAnsi" w:eastAsiaTheme="minorEastAsia" w:cstheme="minorBidi"/>
          <w:sz w:val="22"/>
          <w:szCs w:val="24"/>
          <w14:ligatures w14:val="standardContextual"/>
        </w:rPr>
      </w:pPr>
      <w:ins w:id="421" w:author="Vivian Chen" w:date="2025-11-27T10:24:00Z">
        <w:r>
          <w:rPr>
            <w:rStyle w:val="21"/>
            <w:rFonts w:hint="eastAsia"/>
          </w:rPr>
          <w:fldChar w:fldCharType="begin"/>
        </w:r>
      </w:ins>
      <w:ins w:id="422" w:author="Vivian Chen" w:date="2025-11-27T10:24:00Z">
        <w:r>
          <w:rPr>
            <w:rStyle w:val="21"/>
            <w:rFonts w:hint="eastAsia"/>
          </w:rPr>
          <w:instrText xml:space="preserve"> </w:instrText>
        </w:r>
      </w:ins>
      <w:ins w:id="423" w:author="Vivian Chen" w:date="2025-11-27T10:24:00Z">
        <w:r>
          <w:rPr>
            <w:rFonts w:hint="eastAsia"/>
          </w:rPr>
          <w:instrText xml:space="preserve">HYPERLINK \l "_Toc215131494"</w:instrText>
        </w:r>
      </w:ins>
      <w:ins w:id="424" w:author="Vivian Chen" w:date="2025-11-27T10:24:00Z">
        <w:r>
          <w:rPr>
            <w:rStyle w:val="21"/>
            <w:rFonts w:hint="eastAsia"/>
          </w:rPr>
          <w:instrText xml:space="preserve"> </w:instrText>
        </w:r>
      </w:ins>
      <w:ins w:id="425" w:author="Vivian Chen" w:date="2025-11-27T10:24:00Z">
        <w:r>
          <w:rPr>
            <w:rStyle w:val="21"/>
            <w:rFonts w:hint="eastAsia"/>
          </w:rPr>
          <w:fldChar w:fldCharType="separate"/>
        </w:r>
      </w:ins>
      <w:ins w:id="426" w:author="Vivian Chen" w:date="2025-11-27T10:24:00Z">
        <w:r>
          <w:rPr>
            <w:rStyle w:val="21"/>
            <w:rFonts w:hint="eastAsia"/>
          </w:rPr>
          <w:t>5.9 Log</w:t>
        </w:r>
      </w:ins>
      <w:ins w:id="427" w:author="Vivian Chen" w:date="2025-11-27T10:24:00Z">
        <w:r>
          <w:rPr>
            <w:rFonts w:hint="eastAsia"/>
          </w:rPr>
          <w:tab/>
        </w:r>
      </w:ins>
      <w:ins w:id="428" w:author="Vivian Chen" w:date="2025-11-27T10:24:00Z">
        <w:r>
          <w:rPr>
            <w:rFonts w:hint="eastAsia"/>
          </w:rPr>
          <w:fldChar w:fldCharType="begin"/>
        </w:r>
      </w:ins>
      <w:ins w:id="429" w:author="Vivian Chen" w:date="2025-11-27T10:24:00Z">
        <w:r>
          <w:rPr>
            <w:rFonts w:hint="eastAsia"/>
          </w:rPr>
          <w:instrText xml:space="preserve"> </w:instrText>
        </w:r>
      </w:ins>
      <w:ins w:id="430" w:author="Vivian Chen" w:date="2025-11-27T10:24:00Z">
        <w:r>
          <w:rPr/>
          <w:instrText xml:space="preserve">PAGEREF _Toc215131494 \h</w:instrText>
        </w:r>
      </w:ins>
      <w:ins w:id="431" w:author="Vivian Chen" w:date="2025-11-27T10:24:00Z">
        <w:r>
          <w:rPr>
            <w:rFonts w:hint="eastAsia"/>
          </w:rPr>
          <w:instrText xml:space="preserve"> </w:instrText>
        </w:r>
      </w:ins>
      <w:ins w:id="432" w:author="Vivian Chen" w:date="2025-11-27T10:24:00Z">
        <w:r>
          <w:rPr>
            <w:rFonts w:hint="eastAsia"/>
          </w:rPr>
          <w:fldChar w:fldCharType="separate"/>
        </w:r>
      </w:ins>
      <w:ins w:id="433" w:author="Vivian Chen" w:date="2025-11-27T10:24:00Z">
        <w:r>
          <w:rPr>
            <w:rFonts w:hint="eastAsia"/>
          </w:rPr>
          <w:t>66</w:t>
        </w:r>
      </w:ins>
      <w:ins w:id="434" w:author="Vivian Chen" w:date="2025-11-27T10:24:00Z">
        <w:r>
          <w:rPr>
            <w:rFonts w:hint="eastAsia"/>
          </w:rPr>
          <w:fldChar w:fldCharType="end"/>
        </w:r>
      </w:ins>
      <w:ins w:id="435" w:author="Vivian Chen" w:date="2025-11-27T10:24:00Z">
        <w:r>
          <w:rPr>
            <w:rStyle w:val="21"/>
            <w:rFonts w:hint="eastAsia"/>
          </w:rPr>
          <w:fldChar w:fldCharType="end"/>
        </w:r>
      </w:ins>
    </w:p>
    <w:p>
      <w:pPr>
        <w:pStyle w:val="13"/>
        <w:spacing w:after="156"/>
        <w:rPr>
          <w:ins w:id="436" w:author="Vivian Chen" w:date="2025-11-27T10:24:00Z"/>
          <w:rFonts w:hint="eastAsia" w:asciiTheme="minorHAnsi" w:hAnsiTheme="minorHAnsi" w:eastAsiaTheme="minorEastAsia" w:cstheme="minorBidi"/>
          <w:sz w:val="22"/>
          <w:szCs w:val="24"/>
          <w14:ligatures w14:val="standardContextual"/>
        </w:rPr>
      </w:pPr>
      <w:ins w:id="437" w:author="Vivian Chen" w:date="2025-11-27T10:24:00Z">
        <w:r>
          <w:rPr>
            <w:rStyle w:val="21"/>
            <w:rFonts w:hint="eastAsia"/>
          </w:rPr>
          <w:fldChar w:fldCharType="begin"/>
        </w:r>
      </w:ins>
      <w:ins w:id="438" w:author="Vivian Chen" w:date="2025-11-27T10:24:00Z">
        <w:r>
          <w:rPr>
            <w:rStyle w:val="21"/>
            <w:rFonts w:hint="eastAsia"/>
          </w:rPr>
          <w:instrText xml:space="preserve"> </w:instrText>
        </w:r>
      </w:ins>
      <w:ins w:id="439" w:author="Vivian Chen" w:date="2025-11-27T10:24:00Z">
        <w:r>
          <w:rPr>
            <w:rFonts w:hint="eastAsia"/>
          </w:rPr>
          <w:instrText xml:space="preserve">HYPERLINK \l "_Toc215131495"</w:instrText>
        </w:r>
      </w:ins>
      <w:ins w:id="440" w:author="Vivian Chen" w:date="2025-11-27T10:24:00Z">
        <w:r>
          <w:rPr>
            <w:rStyle w:val="21"/>
            <w:rFonts w:hint="eastAsia"/>
          </w:rPr>
          <w:instrText xml:space="preserve"> </w:instrText>
        </w:r>
      </w:ins>
      <w:ins w:id="441" w:author="Vivian Chen" w:date="2025-11-27T10:24:00Z">
        <w:r>
          <w:rPr>
            <w:rStyle w:val="21"/>
            <w:rFonts w:hint="eastAsia"/>
          </w:rPr>
          <w:fldChar w:fldCharType="separate"/>
        </w:r>
      </w:ins>
      <w:ins w:id="442" w:author="Vivian Chen" w:date="2025-11-27T10:24:00Z">
        <w:r>
          <w:rPr>
            <w:rStyle w:val="21"/>
            <w:rFonts w:hint="eastAsia"/>
          </w:rPr>
          <w:t>5.10 Switch to Property Manager</w:t>
        </w:r>
      </w:ins>
      <w:ins w:id="443" w:author="Vivian Chen" w:date="2025-11-27T10:24:00Z">
        <w:r>
          <w:rPr>
            <w:rFonts w:hint="eastAsia"/>
          </w:rPr>
          <w:tab/>
        </w:r>
      </w:ins>
      <w:ins w:id="444" w:author="Vivian Chen" w:date="2025-11-27T10:24:00Z">
        <w:r>
          <w:rPr>
            <w:rFonts w:hint="eastAsia"/>
          </w:rPr>
          <w:fldChar w:fldCharType="begin"/>
        </w:r>
      </w:ins>
      <w:ins w:id="445" w:author="Vivian Chen" w:date="2025-11-27T10:24:00Z">
        <w:r>
          <w:rPr>
            <w:rFonts w:hint="eastAsia"/>
          </w:rPr>
          <w:instrText xml:space="preserve"> </w:instrText>
        </w:r>
      </w:ins>
      <w:ins w:id="446" w:author="Vivian Chen" w:date="2025-11-27T10:24:00Z">
        <w:r>
          <w:rPr/>
          <w:instrText xml:space="preserve">PAGEREF _Toc215131495 \h</w:instrText>
        </w:r>
      </w:ins>
      <w:ins w:id="447" w:author="Vivian Chen" w:date="2025-11-27T10:24:00Z">
        <w:r>
          <w:rPr>
            <w:rFonts w:hint="eastAsia"/>
          </w:rPr>
          <w:instrText xml:space="preserve"> </w:instrText>
        </w:r>
      </w:ins>
      <w:ins w:id="448" w:author="Vivian Chen" w:date="2025-11-27T10:24:00Z">
        <w:r>
          <w:rPr>
            <w:rFonts w:hint="eastAsia"/>
          </w:rPr>
          <w:fldChar w:fldCharType="separate"/>
        </w:r>
      </w:ins>
      <w:ins w:id="449" w:author="Vivian Chen" w:date="2025-11-27T10:24:00Z">
        <w:r>
          <w:rPr>
            <w:rFonts w:hint="eastAsia"/>
          </w:rPr>
          <w:t>67</w:t>
        </w:r>
      </w:ins>
      <w:ins w:id="450" w:author="Vivian Chen" w:date="2025-11-27T10:24:00Z">
        <w:r>
          <w:rPr>
            <w:rFonts w:hint="eastAsia"/>
          </w:rPr>
          <w:fldChar w:fldCharType="end"/>
        </w:r>
      </w:ins>
      <w:ins w:id="451" w:author="Vivian Chen" w:date="2025-11-27T10:24:00Z">
        <w:r>
          <w:rPr>
            <w:rStyle w:val="21"/>
            <w:rFonts w:hint="eastAsia"/>
          </w:rPr>
          <w:fldChar w:fldCharType="end"/>
        </w:r>
      </w:ins>
    </w:p>
    <w:p>
      <w:pPr>
        <w:pStyle w:val="13"/>
        <w:spacing w:after="156"/>
        <w:rPr>
          <w:ins w:id="452" w:author="Vivian Chen" w:date="2025-11-27T10:24:00Z"/>
          <w:rFonts w:hint="eastAsia" w:asciiTheme="minorHAnsi" w:hAnsiTheme="minorHAnsi" w:eastAsiaTheme="minorEastAsia" w:cstheme="minorBidi"/>
          <w:sz w:val="22"/>
          <w:szCs w:val="24"/>
          <w14:ligatures w14:val="standardContextual"/>
        </w:rPr>
      </w:pPr>
      <w:ins w:id="453" w:author="Vivian Chen" w:date="2025-11-27T10:24:00Z">
        <w:r>
          <w:rPr>
            <w:rStyle w:val="21"/>
            <w:rFonts w:hint="eastAsia"/>
          </w:rPr>
          <w:fldChar w:fldCharType="begin"/>
        </w:r>
      </w:ins>
      <w:ins w:id="454" w:author="Vivian Chen" w:date="2025-11-27T10:24:00Z">
        <w:r>
          <w:rPr>
            <w:rStyle w:val="21"/>
            <w:rFonts w:hint="eastAsia"/>
          </w:rPr>
          <w:instrText xml:space="preserve"> </w:instrText>
        </w:r>
      </w:ins>
      <w:ins w:id="455" w:author="Vivian Chen" w:date="2025-11-27T10:24:00Z">
        <w:r>
          <w:rPr>
            <w:rFonts w:hint="eastAsia"/>
          </w:rPr>
          <w:instrText xml:space="preserve">HYPERLINK \l "_Toc215131496"</w:instrText>
        </w:r>
      </w:ins>
      <w:ins w:id="456" w:author="Vivian Chen" w:date="2025-11-27T10:24:00Z">
        <w:r>
          <w:rPr>
            <w:rStyle w:val="21"/>
            <w:rFonts w:hint="eastAsia"/>
          </w:rPr>
          <w:instrText xml:space="preserve"> </w:instrText>
        </w:r>
      </w:ins>
      <w:ins w:id="457" w:author="Vivian Chen" w:date="2025-11-27T10:24:00Z">
        <w:r>
          <w:rPr>
            <w:rStyle w:val="21"/>
            <w:rFonts w:hint="eastAsia"/>
          </w:rPr>
          <w:fldChar w:fldCharType="separate"/>
        </w:r>
      </w:ins>
      <w:ins w:id="458" w:author="Vivian Chen" w:date="2025-11-27T10:24:00Z">
        <w:r>
          <w:rPr>
            <w:rStyle w:val="21"/>
            <w:rFonts w:hint="eastAsia"/>
          </w:rPr>
          <w:t>5.11 Technical Supporter</w:t>
        </w:r>
      </w:ins>
      <w:ins w:id="459" w:author="Vivian Chen" w:date="2025-11-27T10:24:00Z">
        <w:r>
          <w:rPr>
            <w:rFonts w:hint="eastAsia"/>
          </w:rPr>
          <w:tab/>
        </w:r>
      </w:ins>
      <w:ins w:id="460" w:author="Vivian Chen" w:date="2025-11-27T10:24:00Z">
        <w:r>
          <w:rPr>
            <w:rFonts w:hint="eastAsia"/>
          </w:rPr>
          <w:fldChar w:fldCharType="begin"/>
        </w:r>
      </w:ins>
      <w:ins w:id="461" w:author="Vivian Chen" w:date="2025-11-27T10:24:00Z">
        <w:r>
          <w:rPr>
            <w:rFonts w:hint="eastAsia"/>
          </w:rPr>
          <w:instrText xml:space="preserve"> </w:instrText>
        </w:r>
      </w:ins>
      <w:ins w:id="462" w:author="Vivian Chen" w:date="2025-11-27T10:24:00Z">
        <w:r>
          <w:rPr/>
          <w:instrText xml:space="preserve">PAGEREF _Toc215131496 \h</w:instrText>
        </w:r>
      </w:ins>
      <w:ins w:id="463" w:author="Vivian Chen" w:date="2025-11-27T10:24:00Z">
        <w:r>
          <w:rPr>
            <w:rFonts w:hint="eastAsia"/>
          </w:rPr>
          <w:instrText xml:space="preserve"> </w:instrText>
        </w:r>
      </w:ins>
      <w:ins w:id="464" w:author="Vivian Chen" w:date="2025-11-27T10:24:00Z">
        <w:r>
          <w:rPr>
            <w:rFonts w:hint="eastAsia"/>
          </w:rPr>
          <w:fldChar w:fldCharType="separate"/>
        </w:r>
      </w:ins>
      <w:ins w:id="465" w:author="Vivian Chen" w:date="2025-11-27T10:24:00Z">
        <w:r>
          <w:rPr>
            <w:rFonts w:hint="eastAsia"/>
          </w:rPr>
          <w:t>68</w:t>
        </w:r>
      </w:ins>
      <w:ins w:id="466" w:author="Vivian Chen" w:date="2025-11-27T10:24:00Z">
        <w:r>
          <w:rPr>
            <w:rFonts w:hint="eastAsia"/>
          </w:rPr>
          <w:fldChar w:fldCharType="end"/>
        </w:r>
      </w:ins>
      <w:ins w:id="467" w:author="Vivian Chen" w:date="2025-11-27T10:24:00Z">
        <w:r>
          <w:rPr>
            <w:rStyle w:val="21"/>
            <w:rFonts w:hint="eastAsia"/>
          </w:rPr>
          <w:fldChar w:fldCharType="end"/>
        </w:r>
      </w:ins>
    </w:p>
    <w:p>
      <w:pPr>
        <w:pStyle w:val="12"/>
        <w:rPr>
          <w:ins w:id="468" w:author="Vivian Chen" w:date="2025-11-27T10:24:00Z"/>
          <w:rFonts w:hint="eastAsia" w:asciiTheme="minorHAnsi" w:hAnsiTheme="minorHAnsi" w:eastAsiaTheme="minorEastAsia" w:cstheme="minorBidi"/>
          <w:b w:val="0"/>
          <w:bCs w:val="0"/>
          <w:kern w:val="2"/>
          <w:sz w:val="22"/>
          <w:szCs w:val="24"/>
          <w14:ligatures w14:val="standardContextual"/>
        </w:rPr>
      </w:pPr>
      <w:ins w:id="469" w:author="Vivian Chen" w:date="2025-11-27T10:24:00Z">
        <w:r>
          <w:rPr>
            <w:rStyle w:val="21"/>
            <w:rFonts w:hint="eastAsia"/>
          </w:rPr>
          <w:fldChar w:fldCharType="begin"/>
        </w:r>
      </w:ins>
      <w:ins w:id="470" w:author="Vivian Chen" w:date="2025-11-27T10:24:00Z">
        <w:r>
          <w:rPr>
            <w:rStyle w:val="21"/>
            <w:rFonts w:hint="eastAsia"/>
          </w:rPr>
          <w:instrText xml:space="preserve"> </w:instrText>
        </w:r>
      </w:ins>
      <w:ins w:id="471" w:author="Vivian Chen" w:date="2025-11-27T10:24:00Z">
        <w:r>
          <w:rPr>
            <w:rFonts w:hint="eastAsia"/>
          </w:rPr>
          <w:instrText xml:space="preserve">HYPERLINK \l "_Toc215131497"</w:instrText>
        </w:r>
      </w:ins>
      <w:ins w:id="472" w:author="Vivian Chen" w:date="2025-11-27T10:24:00Z">
        <w:r>
          <w:rPr>
            <w:rStyle w:val="21"/>
            <w:rFonts w:hint="eastAsia"/>
          </w:rPr>
          <w:instrText xml:space="preserve"> </w:instrText>
        </w:r>
      </w:ins>
      <w:ins w:id="473" w:author="Vivian Chen" w:date="2025-11-27T10:24:00Z">
        <w:r>
          <w:rPr>
            <w:rStyle w:val="21"/>
            <w:rFonts w:hint="eastAsia"/>
          </w:rPr>
          <w:fldChar w:fldCharType="separate"/>
        </w:r>
      </w:ins>
      <w:ins w:id="474" w:author="Vivian Chen" w:date="2025-11-27T10:24:00Z">
        <w:r>
          <w:rPr>
            <w:rStyle w:val="21"/>
            <w:rFonts w:hint="eastAsia"/>
          </w:rPr>
          <w:t>6. Property Manager</w:t>
        </w:r>
      </w:ins>
      <w:ins w:id="475" w:author="Vivian Chen" w:date="2025-11-27T10:24:00Z">
        <w:r>
          <w:rPr>
            <w:rFonts w:hint="eastAsia"/>
          </w:rPr>
          <w:tab/>
        </w:r>
      </w:ins>
      <w:ins w:id="476" w:author="Vivian Chen" w:date="2025-11-27T10:24:00Z">
        <w:r>
          <w:rPr>
            <w:rFonts w:hint="eastAsia"/>
          </w:rPr>
          <w:fldChar w:fldCharType="begin"/>
        </w:r>
      </w:ins>
      <w:ins w:id="477" w:author="Vivian Chen" w:date="2025-11-27T10:24:00Z">
        <w:r>
          <w:rPr>
            <w:rFonts w:hint="eastAsia"/>
          </w:rPr>
          <w:instrText xml:space="preserve"> </w:instrText>
        </w:r>
      </w:ins>
      <w:ins w:id="478" w:author="Vivian Chen" w:date="2025-11-27T10:24:00Z">
        <w:r>
          <w:rPr/>
          <w:instrText xml:space="preserve">PAGEREF _Toc215131497 \h</w:instrText>
        </w:r>
      </w:ins>
      <w:ins w:id="479" w:author="Vivian Chen" w:date="2025-11-27T10:24:00Z">
        <w:r>
          <w:rPr>
            <w:rFonts w:hint="eastAsia"/>
          </w:rPr>
          <w:instrText xml:space="preserve"> </w:instrText>
        </w:r>
      </w:ins>
      <w:ins w:id="480" w:author="Vivian Chen" w:date="2025-11-27T10:24:00Z">
        <w:r>
          <w:rPr>
            <w:rFonts w:hint="eastAsia"/>
          </w:rPr>
          <w:fldChar w:fldCharType="separate"/>
        </w:r>
      </w:ins>
      <w:ins w:id="481" w:author="Vivian Chen" w:date="2025-11-27T10:24:00Z">
        <w:r>
          <w:rPr>
            <w:rFonts w:hint="eastAsia"/>
          </w:rPr>
          <w:t>70</w:t>
        </w:r>
      </w:ins>
      <w:ins w:id="482" w:author="Vivian Chen" w:date="2025-11-27T10:24:00Z">
        <w:r>
          <w:rPr>
            <w:rFonts w:hint="eastAsia"/>
          </w:rPr>
          <w:fldChar w:fldCharType="end"/>
        </w:r>
      </w:ins>
      <w:ins w:id="483" w:author="Vivian Chen" w:date="2025-11-27T10:24:00Z">
        <w:r>
          <w:rPr>
            <w:rStyle w:val="21"/>
            <w:rFonts w:hint="eastAsia"/>
          </w:rPr>
          <w:fldChar w:fldCharType="end"/>
        </w:r>
      </w:ins>
    </w:p>
    <w:p>
      <w:pPr>
        <w:pStyle w:val="13"/>
        <w:spacing w:after="156"/>
        <w:rPr>
          <w:ins w:id="484" w:author="Vivian Chen" w:date="2025-11-27T10:24:00Z"/>
          <w:rFonts w:hint="eastAsia" w:asciiTheme="minorHAnsi" w:hAnsiTheme="minorHAnsi" w:eastAsiaTheme="minorEastAsia" w:cstheme="minorBidi"/>
          <w:sz w:val="22"/>
          <w:szCs w:val="24"/>
          <w14:ligatures w14:val="standardContextual"/>
        </w:rPr>
      </w:pPr>
      <w:ins w:id="485" w:author="Vivian Chen" w:date="2025-11-27T10:24:00Z">
        <w:r>
          <w:rPr>
            <w:rStyle w:val="21"/>
            <w:rFonts w:hint="eastAsia"/>
          </w:rPr>
          <w:fldChar w:fldCharType="begin"/>
        </w:r>
      </w:ins>
      <w:ins w:id="486" w:author="Vivian Chen" w:date="2025-11-27T10:24:00Z">
        <w:r>
          <w:rPr>
            <w:rStyle w:val="21"/>
            <w:rFonts w:hint="eastAsia"/>
          </w:rPr>
          <w:instrText xml:space="preserve"> </w:instrText>
        </w:r>
      </w:ins>
      <w:ins w:id="487" w:author="Vivian Chen" w:date="2025-11-27T10:24:00Z">
        <w:r>
          <w:rPr>
            <w:rFonts w:hint="eastAsia"/>
          </w:rPr>
          <w:instrText xml:space="preserve">HYPERLINK \l "_Toc215131498"</w:instrText>
        </w:r>
      </w:ins>
      <w:ins w:id="488" w:author="Vivian Chen" w:date="2025-11-27T10:24:00Z">
        <w:r>
          <w:rPr>
            <w:rStyle w:val="21"/>
            <w:rFonts w:hint="eastAsia"/>
          </w:rPr>
          <w:instrText xml:space="preserve"> </w:instrText>
        </w:r>
      </w:ins>
      <w:ins w:id="489" w:author="Vivian Chen" w:date="2025-11-27T10:24:00Z">
        <w:r>
          <w:rPr>
            <w:rStyle w:val="21"/>
            <w:rFonts w:hint="eastAsia"/>
          </w:rPr>
          <w:fldChar w:fldCharType="separate"/>
        </w:r>
      </w:ins>
      <w:ins w:id="490" w:author="Vivian Chen" w:date="2025-11-27T10:24:00Z">
        <w:r>
          <w:rPr>
            <w:rStyle w:val="21"/>
            <w:rFonts w:hint="eastAsia"/>
          </w:rPr>
          <w:t>6.1 Home Page</w:t>
        </w:r>
      </w:ins>
      <w:ins w:id="491" w:author="Vivian Chen" w:date="2025-11-27T10:24:00Z">
        <w:r>
          <w:rPr>
            <w:rFonts w:hint="eastAsia"/>
          </w:rPr>
          <w:tab/>
        </w:r>
      </w:ins>
      <w:ins w:id="492" w:author="Vivian Chen" w:date="2025-11-27T10:24:00Z">
        <w:r>
          <w:rPr>
            <w:rFonts w:hint="eastAsia"/>
          </w:rPr>
          <w:fldChar w:fldCharType="begin"/>
        </w:r>
      </w:ins>
      <w:ins w:id="493" w:author="Vivian Chen" w:date="2025-11-27T10:24:00Z">
        <w:r>
          <w:rPr>
            <w:rFonts w:hint="eastAsia"/>
          </w:rPr>
          <w:instrText xml:space="preserve"> </w:instrText>
        </w:r>
      </w:ins>
      <w:ins w:id="494" w:author="Vivian Chen" w:date="2025-11-27T10:24:00Z">
        <w:r>
          <w:rPr/>
          <w:instrText xml:space="preserve">PAGEREF _Toc215131498 \h</w:instrText>
        </w:r>
      </w:ins>
      <w:ins w:id="495" w:author="Vivian Chen" w:date="2025-11-27T10:24:00Z">
        <w:r>
          <w:rPr>
            <w:rFonts w:hint="eastAsia"/>
          </w:rPr>
          <w:instrText xml:space="preserve"> </w:instrText>
        </w:r>
      </w:ins>
      <w:ins w:id="496" w:author="Vivian Chen" w:date="2025-11-27T10:24:00Z">
        <w:r>
          <w:rPr>
            <w:rFonts w:hint="eastAsia"/>
          </w:rPr>
          <w:fldChar w:fldCharType="separate"/>
        </w:r>
      </w:ins>
      <w:ins w:id="497" w:author="Vivian Chen" w:date="2025-11-27T10:24:00Z">
        <w:r>
          <w:rPr>
            <w:rFonts w:hint="eastAsia"/>
          </w:rPr>
          <w:t>70</w:t>
        </w:r>
      </w:ins>
      <w:ins w:id="498" w:author="Vivian Chen" w:date="2025-11-27T10:24:00Z">
        <w:r>
          <w:rPr>
            <w:rFonts w:hint="eastAsia"/>
          </w:rPr>
          <w:fldChar w:fldCharType="end"/>
        </w:r>
      </w:ins>
      <w:ins w:id="499" w:author="Vivian Chen" w:date="2025-11-27T10:24:00Z">
        <w:r>
          <w:rPr>
            <w:rStyle w:val="21"/>
            <w:rFonts w:hint="eastAsia"/>
          </w:rPr>
          <w:fldChar w:fldCharType="end"/>
        </w:r>
      </w:ins>
    </w:p>
    <w:p>
      <w:pPr>
        <w:pStyle w:val="13"/>
        <w:spacing w:after="156"/>
        <w:rPr>
          <w:ins w:id="500" w:author="Vivian Chen" w:date="2025-11-27T10:24:00Z"/>
          <w:rFonts w:hint="eastAsia" w:asciiTheme="minorHAnsi" w:hAnsiTheme="minorHAnsi" w:eastAsiaTheme="minorEastAsia" w:cstheme="minorBidi"/>
          <w:sz w:val="22"/>
          <w:szCs w:val="24"/>
          <w14:ligatures w14:val="standardContextual"/>
        </w:rPr>
      </w:pPr>
      <w:ins w:id="501" w:author="Vivian Chen" w:date="2025-11-27T10:24:00Z">
        <w:r>
          <w:rPr>
            <w:rStyle w:val="21"/>
            <w:rFonts w:hint="eastAsia"/>
          </w:rPr>
          <w:fldChar w:fldCharType="begin"/>
        </w:r>
      </w:ins>
      <w:ins w:id="502" w:author="Vivian Chen" w:date="2025-11-27T10:24:00Z">
        <w:r>
          <w:rPr>
            <w:rStyle w:val="21"/>
            <w:rFonts w:hint="eastAsia"/>
          </w:rPr>
          <w:instrText xml:space="preserve"> </w:instrText>
        </w:r>
      </w:ins>
      <w:ins w:id="503" w:author="Vivian Chen" w:date="2025-11-27T10:24:00Z">
        <w:r>
          <w:rPr>
            <w:rFonts w:hint="eastAsia"/>
          </w:rPr>
          <w:instrText xml:space="preserve">HYPERLINK \l "_Toc215131499"</w:instrText>
        </w:r>
      </w:ins>
      <w:ins w:id="504" w:author="Vivian Chen" w:date="2025-11-27T10:24:00Z">
        <w:r>
          <w:rPr>
            <w:rStyle w:val="21"/>
            <w:rFonts w:hint="eastAsia"/>
          </w:rPr>
          <w:instrText xml:space="preserve"> </w:instrText>
        </w:r>
      </w:ins>
      <w:ins w:id="505" w:author="Vivian Chen" w:date="2025-11-27T10:24:00Z">
        <w:r>
          <w:rPr>
            <w:rStyle w:val="21"/>
            <w:rFonts w:hint="eastAsia"/>
          </w:rPr>
          <w:fldChar w:fldCharType="separate"/>
        </w:r>
      </w:ins>
      <w:ins w:id="506" w:author="Vivian Chen" w:date="2025-11-27T10:24:00Z">
        <w:r>
          <w:rPr>
            <w:rStyle w:val="21"/>
            <w:rFonts w:hint="eastAsia"/>
          </w:rPr>
          <w:t>6.2 Site</w:t>
        </w:r>
      </w:ins>
      <w:ins w:id="507" w:author="Vivian Chen" w:date="2025-11-27T10:24:00Z">
        <w:r>
          <w:rPr>
            <w:rFonts w:hint="eastAsia"/>
          </w:rPr>
          <w:tab/>
        </w:r>
      </w:ins>
      <w:ins w:id="508" w:author="Vivian Chen" w:date="2025-11-27T10:24:00Z">
        <w:r>
          <w:rPr>
            <w:rFonts w:hint="eastAsia"/>
          </w:rPr>
          <w:fldChar w:fldCharType="begin"/>
        </w:r>
      </w:ins>
      <w:ins w:id="509" w:author="Vivian Chen" w:date="2025-11-27T10:24:00Z">
        <w:r>
          <w:rPr>
            <w:rFonts w:hint="eastAsia"/>
          </w:rPr>
          <w:instrText xml:space="preserve"> </w:instrText>
        </w:r>
      </w:ins>
      <w:ins w:id="510" w:author="Vivian Chen" w:date="2025-11-27T10:24:00Z">
        <w:r>
          <w:rPr/>
          <w:instrText xml:space="preserve">PAGEREF _Toc215131499 \h</w:instrText>
        </w:r>
      </w:ins>
      <w:ins w:id="511" w:author="Vivian Chen" w:date="2025-11-27T10:24:00Z">
        <w:r>
          <w:rPr>
            <w:rFonts w:hint="eastAsia"/>
          </w:rPr>
          <w:instrText xml:space="preserve"> </w:instrText>
        </w:r>
      </w:ins>
      <w:ins w:id="512" w:author="Vivian Chen" w:date="2025-11-27T10:24:00Z">
        <w:r>
          <w:rPr>
            <w:rFonts w:hint="eastAsia"/>
          </w:rPr>
          <w:fldChar w:fldCharType="separate"/>
        </w:r>
      </w:ins>
      <w:ins w:id="513" w:author="Vivian Chen" w:date="2025-11-27T10:24:00Z">
        <w:r>
          <w:rPr>
            <w:rFonts w:hint="eastAsia"/>
          </w:rPr>
          <w:t>73</w:t>
        </w:r>
      </w:ins>
      <w:ins w:id="514" w:author="Vivian Chen" w:date="2025-11-27T10:24:00Z">
        <w:r>
          <w:rPr>
            <w:rFonts w:hint="eastAsia"/>
          </w:rPr>
          <w:fldChar w:fldCharType="end"/>
        </w:r>
      </w:ins>
      <w:ins w:id="515" w:author="Vivian Chen" w:date="2025-11-27T10:24:00Z">
        <w:r>
          <w:rPr>
            <w:rStyle w:val="21"/>
            <w:rFonts w:hint="eastAsia"/>
          </w:rPr>
          <w:fldChar w:fldCharType="end"/>
        </w:r>
      </w:ins>
    </w:p>
    <w:p>
      <w:pPr>
        <w:pStyle w:val="13"/>
        <w:spacing w:after="156"/>
        <w:rPr>
          <w:ins w:id="516" w:author="Vivian Chen" w:date="2025-11-27T10:24:00Z"/>
          <w:rFonts w:hint="eastAsia" w:asciiTheme="minorHAnsi" w:hAnsiTheme="minorHAnsi" w:eastAsiaTheme="minorEastAsia" w:cstheme="minorBidi"/>
          <w:sz w:val="22"/>
          <w:szCs w:val="24"/>
          <w14:ligatures w14:val="standardContextual"/>
        </w:rPr>
      </w:pPr>
      <w:ins w:id="517" w:author="Vivian Chen" w:date="2025-11-27T10:24:00Z">
        <w:r>
          <w:rPr>
            <w:rStyle w:val="21"/>
            <w:rFonts w:hint="eastAsia"/>
          </w:rPr>
          <w:fldChar w:fldCharType="begin"/>
        </w:r>
      </w:ins>
      <w:ins w:id="518" w:author="Vivian Chen" w:date="2025-11-27T10:24:00Z">
        <w:r>
          <w:rPr>
            <w:rStyle w:val="21"/>
            <w:rFonts w:hint="eastAsia"/>
          </w:rPr>
          <w:instrText xml:space="preserve"> </w:instrText>
        </w:r>
      </w:ins>
      <w:ins w:id="519" w:author="Vivian Chen" w:date="2025-11-27T10:24:00Z">
        <w:r>
          <w:rPr>
            <w:rFonts w:hint="eastAsia"/>
          </w:rPr>
          <w:instrText xml:space="preserve">HYPERLINK \l "_Toc215131500"</w:instrText>
        </w:r>
      </w:ins>
      <w:ins w:id="520" w:author="Vivian Chen" w:date="2025-11-27T10:24:00Z">
        <w:r>
          <w:rPr>
            <w:rStyle w:val="21"/>
            <w:rFonts w:hint="eastAsia"/>
          </w:rPr>
          <w:instrText xml:space="preserve"> </w:instrText>
        </w:r>
      </w:ins>
      <w:ins w:id="521" w:author="Vivian Chen" w:date="2025-11-27T10:24:00Z">
        <w:r>
          <w:rPr>
            <w:rStyle w:val="21"/>
            <w:rFonts w:hint="eastAsia"/>
          </w:rPr>
          <w:fldChar w:fldCharType="separate"/>
        </w:r>
      </w:ins>
      <w:ins w:id="522" w:author="Vivian Chen" w:date="2025-11-27T10:24:00Z">
        <w:r>
          <w:rPr>
            <w:rStyle w:val="21"/>
            <w:rFonts w:hint="eastAsia"/>
          </w:rPr>
          <w:t>6.3 Access Control</w:t>
        </w:r>
      </w:ins>
      <w:ins w:id="523" w:author="Vivian Chen" w:date="2025-11-27T10:24:00Z">
        <w:r>
          <w:rPr>
            <w:rFonts w:hint="eastAsia"/>
          </w:rPr>
          <w:tab/>
        </w:r>
      </w:ins>
      <w:ins w:id="524" w:author="Vivian Chen" w:date="2025-11-27T10:24:00Z">
        <w:r>
          <w:rPr>
            <w:rFonts w:hint="eastAsia"/>
          </w:rPr>
          <w:fldChar w:fldCharType="begin"/>
        </w:r>
      </w:ins>
      <w:ins w:id="525" w:author="Vivian Chen" w:date="2025-11-27T10:24:00Z">
        <w:r>
          <w:rPr>
            <w:rFonts w:hint="eastAsia"/>
          </w:rPr>
          <w:instrText xml:space="preserve"> </w:instrText>
        </w:r>
      </w:ins>
      <w:ins w:id="526" w:author="Vivian Chen" w:date="2025-11-27T10:24:00Z">
        <w:r>
          <w:rPr/>
          <w:instrText xml:space="preserve">PAGEREF _Toc215131500 \h</w:instrText>
        </w:r>
      </w:ins>
      <w:ins w:id="527" w:author="Vivian Chen" w:date="2025-11-27T10:24:00Z">
        <w:r>
          <w:rPr>
            <w:rFonts w:hint="eastAsia"/>
          </w:rPr>
          <w:instrText xml:space="preserve"> </w:instrText>
        </w:r>
      </w:ins>
      <w:ins w:id="528" w:author="Vivian Chen" w:date="2025-11-27T10:24:00Z">
        <w:r>
          <w:rPr>
            <w:rFonts w:hint="eastAsia"/>
          </w:rPr>
          <w:fldChar w:fldCharType="separate"/>
        </w:r>
      </w:ins>
      <w:ins w:id="529" w:author="Vivian Chen" w:date="2025-11-27T10:24:00Z">
        <w:r>
          <w:rPr>
            <w:rFonts w:hint="eastAsia"/>
          </w:rPr>
          <w:t>85</w:t>
        </w:r>
      </w:ins>
      <w:ins w:id="530" w:author="Vivian Chen" w:date="2025-11-27T10:24:00Z">
        <w:r>
          <w:rPr>
            <w:rFonts w:hint="eastAsia"/>
          </w:rPr>
          <w:fldChar w:fldCharType="end"/>
        </w:r>
      </w:ins>
      <w:ins w:id="531" w:author="Vivian Chen" w:date="2025-11-27T10:24:00Z">
        <w:r>
          <w:rPr>
            <w:rStyle w:val="21"/>
            <w:rFonts w:hint="eastAsia"/>
          </w:rPr>
          <w:fldChar w:fldCharType="end"/>
        </w:r>
      </w:ins>
    </w:p>
    <w:p>
      <w:pPr>
        <w:pStyle w:val="13"/>
        <w:spacing w:after="156"/>
        <w:rPr>
          <w:ins w:id="532" w:author="Vivian Chen" w:date="2025-11-27T10:24:00Z"/>
          <w:rFonts w:hint="eastAsia" w:asciiTheme="minorHAnsi" w:hAnsiTheme="minorHAnsi" w:eastAsiaTheme="minorEastAsia" w:cstheme="minorBidi"/>
          <w:sz w:val="22"/>
          <w:szCs w:val="24"/>
          <w14:ligatures w14:val="standardContextual"/>
        </w:rPr>
      </w:pPr>
      <w:ins w:id="533" w:author="Vivian Chen" w:date="2025-11-27T10:24:00Z">
        <w:r>
          <w:rPr>
            <w:rStyle w:val="21"/>
            <w:rFonts w:hint="eastAsia"/>
          </w:rPr>
          <w:fldChar w:fldCharType="begin"/>
        </w:r>
      </w:ins>
      <w:ins w:id="534" w:author="Vivian Chen" w:date="2025-11-27T10:24:00Z">
        <w:r>
          <w:rPr>
            <w:rStyle w:val="21"/>
            <w:rFonts w:hint="eastAsia"/>
          </w:rPr>
          <w:instrText xml:space="preserve"> </w:instrText>
        </w:r>
      </w:ins>
      <w:ins w:id="535" w:author="Vivian Chen" w:date="2025-11-27T10:24:00Z">
        <w:r>
          <w:rPr>
            <w:rFonts w:hint="eastAsia"/>
          </w:rPr>
          <w:instrText xml:space="preserve">HYPERLINK \l "_Toc215131501"</w:instrText>
        </w:r>
      </w:ins>
      <w:ins w:id="536" w:author="Vivian Chen" w:date="2025-11-27T10:24:00Z">
        <w:r>
          <w:rPr>
            <w:rStyle w:val="21"/>
            <w:rFonts w:hint="eastAsia"/>
          </w:rPr>
          <w:instrText xml:space="preserve"> </w:instrText>
        </w:r>
      </w:ins>
      <w:ins w:id="537" w:author="Vivian Chen" w:date="2025-11-27T10:24:00Z">
        <w:r>
          <w:rPr>
            <w:rStyle w:val="21"/>
            <w:rFonts w:hint="eastAsia"/>
          </w:rPr>
          <w:fldChar w:fldCharType="separate"/>
        </w:r>
      </w:ins>
      <w:ins w:id="538" w:author="Vivian Chen" w:date="2025-11-27T10:24:00Z">
        <w:r>
          <w:rPr>
            <w:rStyle w:val="21"/>
            <w:rFonts w:hint="eastAsia"/>
          </w:rPr>
          <w:t>6.4 License Log</w:t>
        </w:r>
      </w:ins>
      <w:ins w:id="539" w:author="Vivian Chen" w:date="2025-11-27T10:24:00Z">
        <w:r>
          <w:rPr>
            <w:rFonts w:hint="eastAsia"/>
          </w:rPr>
          <w:tab/>
        </w:r>
      </w:ins>
      <w:ins w:id="540" w:author="Vivian Chen" w:date="2025-11-27T10:24:00Z">
        <w:r>
          <w:rPr>
            <w:rFonts w:hint="eastAsia"/>
          </w:rPr>
          <w:fldChar w:fldCharType="begin"/>
        </w:r>
      </w:ins>
      <w:ins w:id="541" w:author="Vivian Chen" w:date="2025-11-27T10:24:00Z">
        <w:r>
          <w:rPr>
            <w:rFonts w:hint="eastAsia"/>
          </w:rPr>
          <w:instrText xml:space="preserve"> </w:instrText>
        </w:r>
      </w:ins>
      <w:ins w:id="542" w:author="Vivian Chen" w:date="2025-11-27T10:24:00Z">
        <w:r>
          <w:rPr/>
          <w:instrText xml:space="preserve">PAGEREF _Toc215131501 \h</w:instrText>
        </w:r>
      </w:ins>
      <w:ins w:id="543" w:author="Vivian Chen" w:date="2025-11-27T10:24:00Z">
        <w:r>
          <w:rPr>
            <w:rFonts w:hint="eastAsia"/>
          </w:rPr>
          <w:instrText xml:space="preserve"> </w:instrText>
        </w:r>
      </w:ins>
      <w:ins w:id="544" w:author="Vivian Chen" w:date="2025-11-27T10:24:00Z">
        <w:r>
          <w:rPr>
            <w:rFonts w:hint="eastAsia"/>
          </w:rPr>
          <w:fldChar w:fldCharType="separate"/>
        </w:r>
      </w:ins>
      <w:ins w:id="545" w:author="Vivian Chen" w:date="2025-11-27T10:24:00Z">
        <w:r>
          <w:rPr>
            <w:rFonts w:hint="eastAsia"/>
          </w:rPr>
          <w:t>97</w:t>
        </w:r>
      </w:ins>
      <w:ins w:id="546" w:author="Vivian Chen" w:date="2025-11-27T10:24:00Z">
        <w:r>
          <w:rPr>
            <w:rFonts w:hint="eastAsia"/>
          </w:rPr>
          <w:fldChar w:fldCharType="end"/>
        </w:r>
      </w:ins>
      <w:ins w:id="547" w:author="Vivian Chen" w:date="2025-11-27T10:24:00Z">
        <w:r>
          <w:rPr>
            <w:rStyle w:val="21"/>
            <w:rFonts w:hint="eastAsia"/>
          </w:rPr>
          <w:fldChar w:fldCharType="end"/>
        </w:r>
      </w:ins>
    </w:p>
    <w:p>
      <w:pPr>
        <w:pStyle w:val="13"/>
        <w:spacing w:after="156"/>
        <w:rPr>
          <w:ins w:id="548" w:author="Vivian Chen" w:date="2025-11-27T10:24:00Z"/>
          <w:rFonts w:hint="eastAsia" w:asciiTheme="minorHAnsi" w:hAnsiTheme="minorHAnsi" w:eastAsiaTheme="minorEastAsia" w:cstheme="minorBidi"/>
          <w:sz w:val="22"/>
          <w:szCs w:val="24"/>
          <w14:ligatures w14:val="standardContextual"/>
        </w:rPr>
      </w:pPr>
      <w:ins w:id="549" w:author="Vivian Chen" w:date="2025-11-27T10:24:00Z">
        <w:r>
          <w:rPr>
            <w:rStyle w:val="21"/>
            <w:rFonts w:hint="eastAsia"/>
          </w:rPr>
          <w:fldChar w:fldCharType="begin"/>
        </w:r>
      </w:ins>
      <w:ins w:id="550" w:author="Vivian Chen" w:date="2025-11-27T10:24:00Z">
        <w:r>
          <w:rPr>
            <w:rStyle w:val="21"/>
            <w:rFonts w:hint="eastAsia"/>
          </w:rPr>
          <w:instrText xml:space="preserve"> </w:instrText>
        </w:r>
      </w:ins>
      <w:ins w:id="551" w:author="Vivian Chen" w:date="2025-11-27T10:24:00Z">
        <w:r>
          <w:rPr>
            <w:rFonts w:hint="eastAsia"/>
          </w:rPr>
          <w:instrText xml:space="preserve">HYPERLINK \l "_Toc215131502"</w:instrText>
        </w:r>
      </w:ins>
      <w:ins w:id="552" w:author="Vivian Chen" w:date="2025-11-27T10:24:00Z">
        <w:r>
          <w:rPr>
            <w:rStyle w:val="21"/>
            <w:rFonts w:hint="eastAsia"/>
          </w:rPr>
          <w:instrText xml:space="preserve"> </w:instrText>
        </w:r>
      </w:ins>
      <w:ins w:id="553" w:author="Vivian Chen" w:date="2025-11-27T10:24:00Z">
        <w:r>
          <w:rPr>
            <w:rStyle w:val="21"/>
            <w:rFonts w:hint="eastAsia"/>
          </w:rPr>
          <w:fldChar w:fldCharType="separate"/>
        </w:r>
      </w:ins>
      <w:ins w:id="554" w:author="Vivian Chen" w:date="2025-11-27T10:24:00Z">
        <w:r>
          <w:rPr>
            <w:rStyle w:val="21"/>
            <w:rFonts w:hint="eastAsia"/>
          </w:rPr>
          <w:t>6.5 Security alarm</w:t>
        </w:r>
      </w:ins>
      <w:ins w:id="555" w:author="Vivian Chen" w:date="2025-11-27T10:24:00Z">
        <w:r>
          <w:rPr>
            <w:rFonts w:hint="eastAsia"/>
          </w:rPr>
          <w:tab/>
        </w:r>
      </w:ins>
      <w:ins w:id="556" w:author="Vivian Chen" w:date="2025-11-27T10:24:00Z">
        <w:r>
          <w:rPr>
            <w:rFonts w:hint="eastAsia"/>
          </w:rPr>
          <w:fldChar w:fldCharType="begin"/>
        </w:r>
      </w:ins>
      <w:ins w:id="557" w:author="Vivian Chen" w:date="2025-11-27T10:24:00Z">
        <w:r>
          <w:rPr>
            <w:rFonts w:hint="eastAsia"/>
          </w:rPr>
          <w:instrText xml:space="preserve"> </w:instrText>
        </w:r>
      </w:ins>
      <w:ins w:id="558" w:author="Vivian Chen" w:date="2025-11-27T10:24:00Z">
        <w:r>
          <w:rPr/>
          <w:instrText xml:space="preserve">PAGEREF _Toc215131502 \h</w:instrText>
        </w:r>
      </w:ins>
      <w:ins w:id="559" w:author="Vivian Chen" w:date="2025-11-27T10:24:00Z">
        <w:r>
          <w:rPr>
            <w:rFonts w:hint="eastAsia"/>
          </w:rPr>
          <w:instrText xml:space="preserve"> </w:instrText>
        </w:r>
      </w:ins>
      <w:ins w:id="560" w:author="Vivian Chen" w:date="2025-11-27T10:24:00Z">
        <w:r>
          <w:rPr>
            <w:rFonts w:hint="eastAsia"/>
          </w:rPr>
          <w:fldChar w:fldCharType="separate"/>
        </w:r>
      </w:ins>
      <w:ins w:id="561" w:author="Vivian Chen" w:date="2025-11-27T10:24:00Z">
        <w:r>
          <w:rPr>
            <w:rFonts w:hint="eastAsia"/>
          </w:rPr>
          <w:t>98</w:t>
        </w:r>
      </w:ins>
      <w:ins w:id="562" w:author="Vivian Chen" w:date="2025-11-27T10:24:00Z">
        <w:r>
          <w:rPr>
            <w:rFonts w:hint="eastAsia"/>
          </w:rPr>
          <w:fldChar w:fldCharType="end"/>
        </w:r>
      </w:ins>
      <w:ins w:id="563" w:author="Vivian Chen" w:date="2025-11-27T10:24:00Z">
        <w:r>
          <w:rPr>
            <w:rStyle w:val="21"/>
            <w:rFonts w:hint="eastAsia"/>
          </w:rPr>
          <w:fldChar w:fldCharType="end"/>
        </w:r>
      </w:ins>
    </w:p>
    <w:p>
      <w:pPr>
        <w:pStyle w:val="13"/>
        <w:spacing w:after="156"/>
        <w:rPr>
          <w:ins w:id="564" w:author="Vivian Chen" w:date="2025-11-27T10:24:00Z"/>
          <w:rFonts w:hint="eastAsia" w:asciiTheme="minorHAnsi" w:hAnsiTheme="minorHAnsi" w:eastAsiaTheme="minorEastAsia" w:cstheme="minorBidi"/>
          <w:sz w:val="22"/>
          <w:szCs w:val="24"/>
          <w14:ligatures w14:val="standardContextual"/>
        </w:rPr>
      </w:pPr>
      <w:ins w:id="565" w:author="Vivian Chen" w:date="2025-11-27T10:24:00Z">
        <w:r>
          <w:rPr>
            <w:rStyle w:val="21"/>
            <w:rFonts w:hint="eastAsia"/>
          </w:rPr>
          <w:fldChar w:fldCharType="begin"/>
        </w:r>
      </w:ins>
      <w:ins w:id="566" w:author="Vivian Chen" w:date="2025-11-27T10:24:00Z">
        <w:r>
          <w:rPr>
            <w:rStyle w:val="21"/>
            <w:rFonts w:hint="eastAsia"/>
          </w:rPr>
          <w:instrText xml:space="preserve"> </w:instrText>
        </w:r>
      </w:ins>
      <w:ins w:id="567" w:author="Vivian Chen" w:date="2025-11-27T10:24:00Z">
        <w:r>
          <w:rPr>
            <w:rFonts w:hint="eastAsia"/>
          </w:rPr>
          <w:instrText xml:space="preserve">HYPERLINK \l "_Toc215131503"</w:instrText>
        </w:r>
      </w:ins>
      <w:ins w:id="568" w:author="Vivian Chen" w:date="2025-11-27T10:24:00Z">
        <w:r>
          <w:rPr>
            <w:rStyle w:val="21"/>
            <w:rFonts w:hint="eastAsia"/>
          </w:rPr>
          <w:instrText xml:space="preserve"> </w:instrText>
        </w:r>
      </w:ins>
      <w:ins w:id="569" w:author="Vivian Chen" w:date="2025-11-27T10:24:00Z">
        <w:r>
          <w:rPr>
            <w:rStyle w:val="21"/>
            <w:rFonts w:hint="eastAsia"/>
          </w:rPr>
          <w:fldChar w:fldCharType="separate"/>
        </w:r>
      </w:ins>
      <w:ins w:id="570" w:author="Vivian Chen" w:date="2025-11-27T10:24:00Z">
        <w:r>
          <w:rPr>
            <w:rStyle w:val="21"/>
            <w:rFonts w:hint="eastAsia"/>
          </w:rPr>
          <w:t>6.6 My message</w:t>
        </w:r>
      </w:ins>
      <w:ins w:id="571" w:author="Vivian Chen" w:date="2025-11-27T10:24:00Z">
        <w:r>
          <w:rPr>
            <w:rFonts w:hint="eastAsia"/>
          </w:rPr>
          <w:tab/>
        </w:r>
      </w:ins>
      <w:ins w:id="572" w:author="Vivian Chen" w:date="2025-11-27T10:24:00Z">
        <w:r>
          <w:rPr>
            <w:rFonts w:hint="eastAsia"/>
          </w:rPr>
          <w:fldChar w:fldCharType="begin"/>
        </w:r>
      </w:ins>
      <w:ins w:id="573" w:author="Vivian Chen" w:date="2025-11-27T10:24:00Z">
        <w:r>
          <w:rPr>
            <w:rFonts w:hint="eastAsia"/>
          </w:rPr>
          <w:instrText xml:space="preserve"> </w:instrText>
        </w:r>
      </w:ins>
      <w:ins w:id="574" w:author="Vivian Chen" w:date="2025-11-27T10:24:00Z">
        <w:r>
          <w:rPr/>
          <w:instrText xml:space="preserve">PAGEREF _Toc215131503 \h</w:instrText>
        </w:r>
      </w:ins>
      <w:ins w:id="575" w:author="Vivian Chen" w:date="2025-11-27T10:24:00Z">
        <w:r>
          <w:rPr>
            <w:rFonts w:hint="eastAsia"/>
          </w:rPr>
          <w:instrText xml:space="preserve"> </w:instrText>
        </w:r>
      </w:ins>
      <w:ins w:id="576" w:author="Vivian Chen" w:date="2025-11-27T10:24:00Z">
        <w:r>
          <w:rPr>
            <w:rFonts w:hint="eastAsia"/>
          </w:rPr>
          <w:fldChar w:fldCharType="separate"/>
        </w:r>
      </w:ins>
      <w:ins w:id="577" w:author="Vivian Chen" w:date="2025-11-27T10:24:00Z">
        <w:r>
          <w:rPr>
            <w:rFonts w:hint="eastAsia"/>
          </w:rPr>
          <w:t>99</w:t>
        </w:r>
      </w:ins>
      <w:ins w:id="578" w:author="Vivian Chen" w:date="2025-11-27T10:24:00Z">
        <w:r>
          <w:rPr>
            <w:rFonts w:hint="eastAsia"/>
          </w:rPr>
          <w:fldChar w:fldCharType="end"/>
        </w:r>
      </w:ins>
      <w:ins w:id="579" w:author="Vivian Chen" w:date="2025-11-27T10:24:00Z">
        <w:r>
          <w:rPr>
            <w:rStyle w:val="21"/>
            <w:rFonts w:hint="eastAsia"/>
          </w:rPr>
          <w:fldChar w:fldCharType="end"/>
        </w:r>
      </w:ins>
    </w:p>
    <w:p>
      <w:pPr>
        <w:pStyle w:val="13"/>
        <w:spacing w:after="156"/>
        <w:rPr>
          <w:ins w:id="580" w:author="Vivian Chen" w:date="2025-11-27T10:24:00Z"/>
          <w:rFonts w:hint="eastAsia" w:asciiTheme="minorHAnsi" w:hAnsiTheme="minorHAnsi" w:eastAsiaTheme="minorEastAsia" w:cstheme="minorBidi"/>
          <w:sz w:val="22"/>
          <w:szCs w:val="24"/>
          <w14:ligatures w14:val="standardContextual"/>
        </w:rPr>
      </w:pPr>
      <w:ins w:id="581" w:author="Vivian Chen" w:date="2025-11-27T10:24:00Z">
        <w:r>
          <w:rPr>
            <w:rStyle w:val="21"/>
            <w:rFonts w:hint="eastAsia"/>
          </w:rPr>
          <w:fldChar w:fldCharType="begin"/>
        </w:r>
      </w:ins>
      <w:ins w:id="582" w:author="Vivian Chen" w:date="2025-11-27T10:24:00Z">
        <w:r>
          <w:rPr>
            <w:rStyle w:val="21"/>
            <w:rFonts w:hint="eastAsia"/>
          </w:rPr>
          <w:instrText xml:space="preserve"> </w:instrText>
        </w:r>
      </w:ins>
      <w:ins w:id="583" w:author="Vivian Chen" w:date="2025-11-27T10:24:00Z">
        <w:r>
          <w:rPr>
            <w:rFonts w:hint="eastAsia"/>
          </w:rPr>
          <w:instrText xml:space="preserve">HYPERLINK \l "_Toc215131504"</w:instrText>
        </w:r>
      </w:ins>
      <w:ins w:id="584" w:author="Vivian Chen" w:date="2025-11-27T10:24:00Z">
        <w:r>
          <w:rPr>
            <w:rStyle w:val="21"/>
            <w:rFonts w:hint="eastAsia"/>
          </w:rPr>
          <w:instrText xml:space="preserve"> </w:instrText>
        </w:r>
      </w:ins>
      <w:ins w:id="585" w:author="Vivian Chen" w:date="2025-11-27T10:24:00Z">
        <w:r>
          <w:rPr>
            <w:rStyle w:val="21"/>
            <w:rFonts w:hint="eastAsia"/>
          </w:rPr>
          <w:fldChar w:fldCharType="separate"/>
        </w:r>
      </w:ins>
      <w:ins w:id="586" w:author="Vivian Chen" w:date="2025-11-27T10:24:00Z">
        <w:r>
          <w:rPr>
            <w:rStyle w:val="21"/>
            <w:rFonts w:hint="eastAsia"/>
          </w:rPr>
          <w:t>6.7 Log</w:t>
        </w:r>
      </w:ins>
      <w:ins w:id="587" w:author="Vivian Chen" w:date="2025-11-27T10:24:00Z">
        <w:r>
          <w:rPr>
            <w:rFonts w:hint="eastAsia"/>
          </w:rPr>
          <w:tab/>
        </w:r>
      </w:ins>
      <w:ins w:id="588" w:author="Vivian Chen" w:date="2025-11-27T10:24:00Z">
        <w:r>
          <w:rPr>
            <w:rFonts w:hint="eastAsia"/>
          </w:rPr>
          <w:fldChar w:fldCharType="begin"/>
        </w:r>
      </w:ins>
      <w:ins w:id="589" w:author="Vivian Chen" w:date="2025-11-27T10:24:00Z">
        <w:r>
          <w:rPr>
            <w:rFonts w:hint="eastAsia"/>
          </w:rPr>
          <w:instrText xml:space="preserve"> </w:instrText>
        </w:r>
      </w:ins>
      <w:ins w:id="590" w:author="Vivian Chen" w:date="2025-11-27T10:24:00Z">
        <w:r>
          <w:rPr/>
          <w:instrText xml:space="preserve">PAGEREF _Toc215131504 \h</w:instrText>
        </w:r>
      </w:ins>
      <w:ins w:id="591" w:author="Vivian Chen" w:date="2025-11-27T10:24:00Z">
        <w:r>
          <w:rPr>
            <w:rFonts w:hint="eastAsia"/>
          </w:rPr>
          <w:instrText xml:space="preserve"> </w:instrText>
        </w:r>
      </w:ins>
      <w:ins w:id="592" w:author="Vivian Chen" w:date="2025-11-27T10:24:00Z">
        <w:r>
          <w:rPr>
            <w:rFonts w:hint="eastAsia"/>
          </w:rPr>
          <w:fldChar w:fldCharType="separate"/>
        </w:r>
      </w:ins>
      <w:ins w:id="593" w:author="Vivian Chen" w:date="2025-11-27T10:24:00Z">
        <w:r>
          <w:rPr>
            <w:rFonts w:hint="eastAsia"/>
          </w:rPr>
          <w:t>100</w:t>
        </w:r>
      </w:ins>
      <w:ins w:id="594" w:author="Vivian Chen" w:date="2025-11-27T10:24:00Z">
        <w:r>
          <w:rPr>
            <w:rFonts w:hint="eastAsia"/>
          </w:rPr>
          <w:fldChar w:fldCharType="end"/>
        </w:r>
      </w:ins>
      <w:ins w:id="595" w:author="Vivian Chen" w:date="2025-11-27T10:24:00Z">
        <w:r>
          <w:rPr>
            <w:rStyle w:val="21"/>
            <w:rFonts w:hint="eastAsia"/>
          </w:rPr>
          <w:fldChar w:fldCharType="end"/>
        </w:r>
      </w:ins>
    </w:p>
    <w:p>
      <w:pPr>
        <w:pStyle w:val="13"/>
        <w:spacing w:after="156"/>
        <w:rPr>
          <w:ins w:id="596" w:author="Vivian Chen" w:date="2025-11-27T10:24:00Z"/>
          <w:rFonts w:hint="eastAsia" w:asciiTheme="minorHAnsi" w:hAnsiTheme="minorHAnsi" w:eastAsiaTheme="minorEastAsia" w:cstheme="minorBidi"/>
          <w:sz w:val="22"/>
          <w:szCs w:val="24"/>
          <w14:ligatures w14:val="standardContextual"/>
        </w:rPr>
      </w:pPr>
      <w:ins w:id="597" w:author="Vivian Chen" w:date="2025-11-27T10:24:00Z">
        <w:r>
          <w:rPr>
            <w:rStyle w:val="21"/>
            <w:rFonts w:hint="eastAsia"/>
          </w:rPr>
          <w:fldChar w:fldCharType="begin"/>
        </w:r>
      </w:ins>
      <w:ins w:id="598" w:author="Vivian Chen" w:date="2025-11-27T10:24:00Z">
        <w:r>
          <w:rPr>
            <w:rStyle w:val="21"/>
            <w:rFonts w:hint="eastAsia"/>
          </w:rPr>
          <w:instrText xml:space="preserve"> </w:instrText>
        </w:r>
      </w:ins>
      <w:ins w:id="599" w:author="Vivian Chen" w:date="2025-11-27T10:24:00Z">
        <w:r>
          <w:rPr>
            <w:rFonts w:hint="eastAsia"/>
          </w:rPr>
          <w:instrText xml:space="preserve">HYPERLINK \l "_Toc215131505"</w:instrText>
        </w:r>
      </w:ins>
      <w:ins w:id="600" w:author="Vivian Chen" w:date="2025-11-27T10:24:00Z">
        <w:r>
          <w:rPr>
            <w:rStyle w:val="21"/>
            <w:rFonts w:hint="eastAsia"/>
          </w:rPr>
          <w:instrText xml:space="preserve"> </w:instrText>
        </w:r>
      </w:ins>
      <w:ins w:id="601" w:author="Vivian Chen" w:date="2025-11-27T10:24:00Z">
        <w:r>
          <w:rPr>
            <w:rStyle w:val="21"/>
            <w:rFonts w:hint="eastAsia"/>
          </w:rPr>
          <w:fldChar w:fldCharType="separate"/>
        </w:r>
      </w:ins>
      <w:ins w:id="602" w:author="Vivian Chen" w:date="2025-11-27T10:24:00Z">
        <w:r>
          <w:rPr>
            <w:rStyle w:val="21"/>
            <w:rFonts w:hint="eastAsia"/>
          </w:rPr>
          <w:t>6.8 Contact Technical Support</w:t>
        </w:r>
      </w:ins>
      <w:ins w:id="603" w:author="Vivian Chen" w:date="2025-11-27T10:24:00Z">
        <w:r>
          <w:rPr>
            <w:rFonts w:hint="eastAsia"/>
          </w:rPr>
          <w:tab/>
        </w:r>
      </w:ins>
      <w:ins w:id="604" w:author="Vivian Chen" w:date="2025-11-27T10:24:00Z">
        <w:r>
          <w:rPr>
            <w:rFonts w:hint="eastAsia"/>
          </w:rPr>
          <w:fldChar w:fldCharType="begin"/>
        </w:r>
      </w:ins>
      <w:ins w:id="605" w:author="Vivian Chen" w:date="2025-11-27T10:24:00Z">
        <w:r>
          <w:rPr>
            <w:rFonts w:hint="eastAsia"/>
          </w:rPr>
          <w:instrText xml:space="preserve"> </w:instrText>
        </w:r>
      </w:ins>
      <w:ins w:id="606" w:author="Vivian Chen" w:date="2025-11-27T10:24:00Z">
        <w:r>
          <w:rPr/>
          <w:instrText xml:space="preserve">PAGEREF _Toc215131505 \h</w:instrText>
        </w:r>
      </w:ins>
      <w:ins w:id="607" w:author="Vivian Chen" w:date="2025-11-27T10:24:00Z">
        <w:r>
          <w:rPr>
            <w:rFonts w:hint="eastAsia"/>
          </w:rPr>
          <w:instrText xml:space="preserve"> </w:instrText>
        </w:r>
      </w:ins>
      <w:ins w:id="608" w:author="Vivian Chen" w:date="2025-11-27T10:24:00Z">
        <w:r>
          <w:rPr>
            <w:rFonts w:hint="eastAsia"/>
          </w:rPr>
          <w:fldChar w:fldCharType="separate"/>
        </w:r>
      </w:ins>
      <w:ins w:id="609" w:author="Vivian Chen" w:date="2025-11-27T10:24:00Z">
        <w:r>
          <w:rPr>
            <w:rFonts w:hint="eastAsia"/>
          </w:rPr>
          <w:t>103</w:t>
        </w:r>
      </w:ins>
      <w:ins w:id="610" w:author="Vivian Chen" w:date="2025-11-27T10:24:00Z">
        <w:r>
          <w:rPr>
            <w:rFonts w:hint="eastAsia"/>
          </w:rPr>
          <w:fldChar w:fldCharType="end"/>
        </w:r>
      </w:ins>
      <w:ins w:id="611" w:author="Vivian Chen" w:date="2025-11-27T10:24:00Z">
        <w:r>
          <w:rPr>
            <w:rStyle w:val="21"/>
            <w:rFonts w:hint="eastAsia"/>
          </w:rPr>
          <w:fldChar w:fldCharType="end"/>
        </w:r>
      </w:ins>
    </w:p>
    <w:p>
      <w:pPr>
        <w:pStyle w:val="13"/>
        <w:spacing w:after="156"/>
        <w:rPr>
          <w:ins w:id="612" w:author="Vivian Chen" w:date="2025-11-27T10:24:00Z"/>
          <w:rFonts w:hint="eastAsia" w:asciiTheme="minorHAnsi" w:hAnsiTheme="minorHAnsi" w:eastAsiaTheme="minorEastAsia" w:cstheme="minorBidi"/>
          <w:sz w:val="22"/>
          <w:szCs w:val="24"/>
          <w14:ligatures w14:val="standardContextual"/>
        </w:rPr>
      </w:pPr>
      <w:ins w:id="613" w:author="Vivian Chen" w:date="2025-11-27T10:24:00Z">
        <w:r>
          <w:rPr>
            <w:rStyle w:val="21"/>
            <w:rFonts w:hint="eastAsia"/>
          </w:rPr>
          <w:fldChar w:fldCharType="begin"/>
        </w:r>
      </w:ins>
      <w:ins w:id="614" w:author="Vivian Chen" w:date="2025-11-27T10:24:00Z">
        <w:r>
          <w:rPr>
            <w:rStyle w:val="21"/>
            <w:rFonts w:hint="eastAsia"/>
          </w:rPr>
          <w:instrText xml:space="preserve"> </w:instrText>
        </w:r>
      </w:ins>
      <w:ins w:id="615" w:author="Vivian Chen" w:date="2025-11-27T10:24:00Z">
        <w:r>
          <w:rPr>
            <w:rFonts w:hint="eastAsia"/>
          </w:rPr>
          <w:instrText xml:space="preserve">HYPERLINK \l "_Toc215131506"</w:instrText>
        </w:r>
      </w:ins>
      <w:ins w:id="616" w:author="Vivian Chen" w:date="2025-11-27T10:24:00Z">
        <w:r>
          <w:rPr>
            <w:rStyle w:val="21"/>
            <w:rFonts w:hint="eastAsia"/>
          </w:rPr>
          <w:instrText xml:space="preserve"> </w:instrText>
        </w:r>
      </w:ins>
      <w:ins w:id="617" w:author="Vivian Chen" w:date="2025-11-27T10:24:00Z">
        <w:r>
          <w:rPr>
            <w:rStyle w:val="21"/>
            <w:rFonts w:hint="eastAsia"/>
          </w:rPr>
          <w:fldChar w:fldCharType="separate"/>
        </w:r>
      </w:ins>
      <w:ins w:id="618" w:author="Vivian Chen" w:date="2025-11-27T10:24:00Z">
        <w:r>
          <w:rPr>
            <w:rStyle w:val="21"/>
            <w:rFonts w:hint="eastAsia"/>
          </w:rPr>
          <w:t>6.9 Remote Management</w:t>
        </w:r>
      </w:ins>
      <w:ins w:id="619" w:author="Vivian Chen" w:date="2025-11-27T10:24:00Z">
        <w:r>
          <w:rPr>
            <w:rFonts w:hint="eastAsia"/>
          </w:rPr>
          <w:tab/>
        </w:r>
      </w:ins>
      <w:ins w:id="620" w:author="Vivian Chen" w:date="2025-11-27T10:24:00Z">
        <w:r>
          <w:rPr>
            <w:rFonts w:hint="eastAsia"/>
          </w:rPr>
          <w:fldChar w:fldCharType="begin"/>
        </w:r>
      </w:ins>
      <w:ins w:id="621" w:author="Vivian Chen" w:date="2025-11-27T10:24:00Z">
        <w:r>
          <w:rPr>
            <w:rFonts w:hint="eastAsia"/>
          </w:rPr>
          <w:instrText xml:space="preserve"> </w:instrText>
        </w:r>
      </w:ins>
      <w:ins w:id="622" w:author="Vivian Chen" w:date="2025-11-27T10:24:00Z">
        <w:r>
          <w:rPr/>
          <w:instrText xml:space="preserve">PAGEREF _Toc215131506 \h</w:instrText>
        </w:r>
      </w:ins>
      <w:ins w:id="623" w:author="Vivian Chen" w:date="2025-11-27T10:24:00Z">
        <w:r>
          <w:rPr>
            <w:rFonts w:hint="eastAsia"/>
          </w:rPr>
          <w:instrText xml:space="preserve"> </w:instrText>
        </w:r>
      </w:ins>
      <w:ins w:id="624" w:author="Vivian Chen" w:date="2025-11-27T10:24:00Z">
        <w:r>
          <w:rPr>
            <w:rFonts w:hint="eastAsia"/>
          </w:rPr>
          <w:fldChar w:fldCharType="separate"/>
        </w:r>
      </w:ins>
      <w:ins w:id="625" w:author="Vivian Chen" w:date="2025-11-27T10:24:00Z">
        <w:r>
          <w:rPr>
            <w:rFonts w:hint="eastAsia"/>
          </w:rPr>
          <w:t>104</w:t>
        </w:r>
      </w:ins>
      <w:ins w:id="626" w:author="Vivian Chen" w:date="2025-11-27T10:24:00Z">
        <w:r>
          <w:rPr>
            <w:rFonts w:hint="eastAsia"/>
          </w:rPr>
          <w:fldChar w:fldCharType="end"/>
        </w:r>
      </w:ins>
      <w:ins w:id="627" w:author="Vivian Chen" w:date="2025-11-27T10:24:00Z">
        <w:r>
          <w:rPr>
            <w:rStyle w:val="21"/>
            <w:rFonts w:hint="eastAsia"/>
          </w:rPr>
          <w:fldChar w:fldCharType="end"/>
        </w:r>
      </w:ins>
    </w:p>
    <w:p>
      <w:pPr>
        <w:pStyle w:val="12"/>
        <w:rPr>
          <w:ins w:id="628" w:author="Vivian Chen" w:date="2025-11-27T10:24:00Z"/>
          <w:rFonts w:hint="eastAsia" w:asciiTheme="minorHAnsi" w:hAnsiTheme="minorHAnsi" w:eastAsiaTheme="minorEastAsia" w:cstheme="minorBidi"/>
          <w:b w:val="0"/>
          <w:bCs w:val="0"/>
          <w:kern w:val="2"/>
          <w:sz w:val="22"/>
          <w:szCs w:val="24"/>
          <w14:ligatures w14:val="standardContextual"/>
        </w:rPr>
      </w:pPr>
      <w:ins w:id="629" w:author="Vivian Chen" w:date="2025-11-27T10:24:00Z">
        <w:r>
          <w:rPr>
            <w:rStyle w:val="21"/>
            <w:rFonts w:hint="eastAsia"/>
          </w:rPr>
          <w:fldChar w:fldCharType="begin"/>
        </w:r>
      </w:ins>
      <w:ins w:id="630" w:author="Vivian Chen" w:date="2025-11-27T10:24:00Z">
        <w:r>
          <w:rPr>
            <w:rStyle w:val="21"/>
            <w:rFonts w:hint="eastAsia"/>
          </w:rPr>
          <w:instrText xml:space="preserve"> </w:instrText>
        </w:r>
      </w:ins>
      <w:ins w:id="631" w:author="Vivian Chen" w:date="2025-11-27T10:24:00Z">
        <w:r>
          <w:rPr>
            <w:rFonts w:hint="eastAsia"/>
          </w:rPr>
          <w:instrText xml:space="preserve">HYPERLINK \l "_Toc215131507"</w:instrText>
        </w:r>
      </w:ins>
      <w:ins w:id="632" w:author="Vivian Chen" w:date="2025-11-27T10:24:00Z">
        <w:r>
          <w:rPr>
            <w:rStyle w:val="21"/>
            <w:rFonts w:hint="eastAsia"/>
          </w:rPr>
          <w:instrText xml:space="preserve"> </w:instrText>
        </w:r>
      </w:ins>
      <w:ins w:id="633" w:author="Vivian Chen" w:date="2025-11-27T10:24:00Z">
        <w:r>
          <w:rPr>
            <w:rStyle w:val="21"/>
            <w:rFonts w:hint="eastAsia"/>
          </w:rPr>
          <w:fldChar w:fldCharType="separate"/>
        </w:r>
      </w:ins>
      <w:ins w:id="634" w:author="Vivian Chen" w:date="2025-11-27T10:24:00Z">
        <w:r>
          <w:rPr>
            <w:rStyle w:val="21"/>
            <w:rFonts w:hint="eastAsia"/>
          </w:rPr>
          <w:t>7. Appendix A:</w:t>
        </w:r>
      </w:ins>
      <w:ins w:id="635" w:author="Vivian Chen" w:date="2025-11-27T10:24:00Z">
        <w:r>
          <w:rPr>
            <w:rFonts w:hint="eastAsia"/>
          </w:rPr>
          <w:tab/>
        </w:r>
      </w:ins>
      <w:ins w:id="636" w:author="Vivian Chen" w:date="2025-11-27T10:24:00Z">
        <w:r>
          <w:rPr>
            <w:rFonts w:hint="eastAsia"/>
          </w:rPr>
          <w:fldChar w:fldCharType="begin"/>
        </w:r>
      </w:ins>
      <w:ins w:id="637" w:author="Vivian Chen" w:date="2025-11-27T10:24:00Z">
        <w:r>
          <w:rPr>
            <w:rFonts w:hint="eastAsia"/>
          </w:rPr>
          <w:instrText xml:space="preserve"> </w:instrText>
        </w:r>
      </w:ins>
      <w:ins w:id="638" w:author="Vivian Chen" w:date="2025-11-27T10:24:00Z">
        <w:r>
          <w:rPr/>
          <w:instrText xml:space="preserve">PAGEREF _Toc215131507 \h</w:instrText>
        </w:r>
      </w:ins>
      <w:ins w:id="639" w:author="Vivian Chen" w:date="2025-11-27T10:24:00Z">
        <w:r>
          <w:rPr>
            <w:rFonts w:hint="eastAsia"/>
          </w:rPr>
          <w:instrText xml:space="preserve"> </w:instrText>
        </w:r>
      </w:ins>
      <w:ins w:id="640" w:author="Vivian Chen" w:date="2025-11-27T10:24:00Z">
        <w:r>
          <w:rPr>
            <w:rFonts w:hint="eastAsia"/>
          </w:rPr>
          <w:fldChar w:fldCharType="separate"/>
        </w:r>
      </w:ins>
      <w:ins w:id="641" w:author="Vivian Chen" w:date="2025-11-27T10:24:00Z">
        <w:r>
          <w:rPr>
            <w:rFonts w:hint="eastAsia"/>
          </w:rPr>
          <w:t>107</w:t>
        </w:r>
      </w:ins>
      <w:ins w:id="642" w:author="Vivian Chen" w:date="2025-11-27T10:24:00Z">
        <w:r>
          <w:rPr>
            <w:rFonts w:hint="eastAsia"/>
          </w:rPr>
          <w:fldChar w:fldCharType="end"/>
        </w:r>
      </w:ins>
      <w:ins w:id="643" w:author="Vivian Chen" w:date="2025-11-27T10:24:00Z">
        <w:r>
          <w:rPr>
            <w:rStyle w:val="21"/>
            <w:rFonts w:hint="eastAsia"/>
          </w:rPr>
          <w:fldChar w:fldCharType="end"/>
        </w:r>
      </w:ins>
    </w:p>
    <w:p>
      <w:pPr>
        <w:pStyle w:val="13"/>
        <w:spacing w:after="156"/>
        <w:rPr>
          <w:ins w:id="644" w:author="Vivian Chen" w:date="2025-11-27T10:24:00Z"/>
          <w:rFonts w:hint="eastAsia" w:asciiTheme="minorHAnsi" w:hAnsiTheme="minorHAnsi" w:eastAsiaTheme="minorEastAsia" w:cstheme="minorBidi"/>
          <w:sz w:val="22"/>
          <w:szCs w:val="24"/>
          <w14:ligatures w14:val="standardContextual"/>
        </w:rPr>
      </w:pPr>
      <w:ins w:id="645" w:author="Vivian Chen" w:date="2025-11-27T10:24:00Z">
        <w:r>
          <w:rPr>
            <w:rStyle w:val="21"/>
            <w:rFonts w:hint="eastAsia"/>
          </w:rPr>
          <w:fldChar w:fldCharType="begin"/>
        </w:r>
      </w:ins>
      <w:ins w:id="646" w:author="Vivian Chen" w:date="2025-11-27T10:24:00Z">
        <w:r>
          <w:rPr>
            <w:rStyle w:val="21"/>
            <w:rFonts w:hint="eastAsia"/>
          </w:rPr>
          <w:instrText xml:space="preserve"> </w:instrText>
        </w:r>
      </w:ins>
      <w:ins w:id="647" w:author="Vivian Chen" w:date="2025-11-27T10:24:00Z">
        <w:r>
          <w:rPr>
            <w:rFonts w:hint="eastAsia"/>
          </w:rPr>
          <w:instrText xml:space="preserve">HYPERLINK \l "_Toc215131508"</w:instrText>
        </w:r>
      </w:ins>
      <w:ins w:id="648" w:author="Vivian Chen" w:date="2025-11-27T10:24:00Z">
        <w:r>
          <w:rPr>
            <w:rStyle w:val="21"/>
            <w:rFonts w:hint="eastAsia"/>
          </w:rPr>
          <w:instrText xml:space="preserve"> </w:instrText>
        </w:r>
      </w:ins>
      <w:ins w:id="649" w:author="Vivian Chen" w:date="2025-11-27T10:24:00Z">
        <w:r>
          <w:rPr>
            <w:rStyle w:val="21"/>
            <w:rFonts w:hint="eastAsia"/>
          </w:rPr>
          <w:fldChar w:fldCharType="separate"/>
        </w:r>
      </w:ins>
      <w:ins w:id="650" w:author="Vivian Chen" w:date="2025-11-27T10:24:00Z">
        <w:r>
          <w:rPr>
            <w:rStyle w:val="21"/>
            <w:rFonts w:hint="eastAsia"/>
          </w:rPr>
          <w:t>American data center: (https://us-cloud.dnake.com)</w:t>
        </w:r>
      </w:ins>
      <w:ins w:id="651" w:author="Vivian Chen" w:date="2025-11-27T10:24:00Z">
        <w:r>
          <w:rPr>
            <w:rFonts w:hint="eastAsia"/>
          </w:rPr>
          <w:tab/>
        </w:r>
      </w:ins>
      <w:ins w:id="652" w:author="Vivian Chen" w:date="2025-11-27T10:24:00Z">
        <w:r>
          <w:rPr>
            <w:rFonts w:hint="eastAsia"/>
          </w:rPr>
          <w:fldChar w:fldCharType="begin"/>
        </w:r>
      </w:ins>
      <w:ins w:id="653" w:author="Vivian Chen" w:date="2025-11-27T10:24:00Z">
        <w:r>
          <w:rPr>
            <w:rFonts w:hint="eastAsia"/>
          </w:rPr>
          <w:instrText xml:space="preserve"> </w:instrText>
        </w:r>
      </w:ins>
      <w:ins w:id="654" w:author="Vivian Chen" w:date="2025-11-27T10:24:00Z">
        <w:r>
          <w:rPr/>
          <w:instrText xml:space="preserve">PAGEREF _Toc215131508 \h</w:instrText>
        </w:r>
      </w:ins>
      <w:ins w:id="655" w:author="Vivian Chen" w:date="2025-11-27T10:24:00Z">
        <w:r>
          <w:rPr>
            <w:rFonts w:hint="eastAsia"/>
          </w:rPr>
          <w:instrText xml:space="preserve"> </w:instrText>
        </w:r>
      </w:ins>
      <w:ins w:id="656" w:author="Vivian Chen" w:date="2025-11-27T10:24:00Z">
        <w:r>
          <w:rPr>
            <w:rFonts w:hint="eastAsia"/>
          </w:rPr>
          <w:fldChar w:fldCharType="separate"/>
        </w:r>
      </w:ins>
      <w:ins w:id="657" w:author="Vivian Chen" w:date="2025-11-27T10:24:00Z">
        <w:r>
          <w:rPr>
            <w:rFonts w:hint="eastAsia"/>
          </w:rPr>
          <w:t>107</w:t>
        </w:r>
      </w:ins>
      <w:ins w:id="658" w:author="Vivian Chen" w:date="2025-11-27T10:24:00Z">
        <w:r>
          <w:rPr>
            <w:rFonts w:hint="eastAsia"/>
          </w:rPr>
          <w:fldChar w:fldCharType="end"/>
        </w:r>
      </w:ins>
      <w:ins w:id="659" w:author="Vivian Chen" w:date="2025-11-27T10:24:00Z">
        <w:r>
          <w:rPr>
            <w:rStyle w:val="21"/>
            <w:rFonts w:hint="eastAsia"/>
          </w:rPr>
          <w:fldChar w:fldCharType="end"/>
        </w:r>
      </w:ins>
    </w:p>
    <w:p>
      <w:pPr>
        <w:pStyle w:val="13"/>
        <w:spacing w:after="156"/>
        <w:rPr>
          <w:ins w:id="660" w:author="Vivian Chen" w:date="2025-11-27T10:24:00Z"/>
          <w:rFonts w:hint="eastAsia" w:asciiTheme="minorHAnsi" w:hAnsiTheme="minorHAnsi" w:eastAsiaTheme="minorEastAsia" w:cstheme="minorBidi"/>
          <w:sz w:val="22"/>
          <w:szCs w:val="24"/>
          <w14:ligatures w14:val="standardContextual"/>
        </w:rPr>
      </w:pPr>
      <w:ins w:id="661" w:author="Vivian Chen" w:date="2025-11-27T10:24:00Z">
        <w:r>
          <w:rPr>
            <w:rStyle w:val="21"/>
            <w:rFonts w:hint="eastAsia"/>
          </w:rPr>
          <w:fldChar w:fldCharType="begin"/>
        </w:r>
      </w:ins>
      <w:ins w:id="662" w:author="Vivian Chen" w:date="2025-11-27T10:24:00Z">
        <w:r>
          <w:rPr>
            <w:rStyle w:val="21"/>
            <w:rFonts w:hint="eastAsia"/>
          </w:rPr>
          <w:instrText xml:space="preserve"> </w:instrText>
        </w:r>
      </w:ins>
      <w:ins w:id="663" w:author="Vivian Chen" w:date="2025-11-27T10:24:00Z">
        <w:r>
          <w:rPr>
            <w:rFonts w:hint="eastAsia"/>
          </w:rPr>
          <w:instrText xml:space="preserve">HYPERLINK \l "_Toc215131509"</w:instrText>
        </w:r>
      </w:ins>
      <w:ins w:id="664" w:author="Vivian Chen" w:date="2025-11-27T10:24:00Z">
        <w:r>
          <w:rPr>
            <w:rStyle w:val="21"/>
            <w:rFonts w:hint="eastAsia"/>
          </w:rPr>
          <w:instrText xml:space="preserve"> </w:instrText>
        </w:r>
      </w:ins>
      <w:ins w:id="665" w:author="Vivian Chen" w:date="2025-11-27T10:24:00Z">
        <w:r>
          <w:rPr>
            <w:rStyle w:val="21"/>
            <w:rFonts w:hint="eastAsia"/>
          </w:rPr>
          <w:fldChar w:fldCharType="separate"/>
        </w:r>
      </w:ins>
      <w:ins w:id="666" w:author="Vivian Chen" w:date="2025-11-27T10:24:00Z">
        <w:r>
          <w:rPr>
            <w:rStyle w:val="21"/>
            <w:rFonts w:hint="eastAsia"/>
          </w:rPr>
          <w:t>European data center: (https://eu-cloud.dnake.com)</w:t>
        </w:r>
      </w:ins>
      <w:ins w:id="667" w:author="Vivian Chen" w:date="2025-11-27T10:24:00Z">
        <w:r>
          <w:rPr>
            <w:rFonts w:hint="eastAsia"/>
          </w:rPr>
          <w:tab/>
        </w:r>
      </w:ins>
      <w:ins w:id="668" w:author="Vivian Chen" w:date="2025-11-27T10:24:00Z">
        <w:r>
          <w:rPr>
            <w:rFonts w:hint="eastAsia"/>
          </w:rPr>
          <w:fldChar w:fldCharType="begin"/>
        </w:r>
      </w:ins>
      <w:ins w:id="669" w:author="Vivian Chen" w:date="2025-11-27T10:24:00Z">
        <w:r>
          <w:rPr>
            <w:rFonts w:hint="eastAsia"/>
          </w:rPr>
          <w:instrText xml:space="preserve"> </w:instrText>
        </w:r>
      </w:ins>
      <w:ins w:id="670" w:author="Vivian Chen" w:date="2025-11-27T10:24:00Z">
        <w:r>
          <w:rPr/>
          <w:instrText xml:space="preserve">PAGEREF _Toc215131509 \h</w:instrText>
        </w:r>
      </w:ins>
      <w:ins w:id="671" w:author="Vivian Chen" w:date="2025-11-27T10:24:00Z">
        <w:r>
          <w:rPr>
            <w:rFonts w:hint="eastAsia"/>
          </w:rPr>
          <w:instrText xml:space="preserve"> </w:instrText>
        </w:r>
      </w:ins>
      <w:ins w:id="672" w:author="Vivian Chen" w:date="2025-11-27T10:24:00Z">
        <w:r>
          <w:rPr>
            <w:rFonts w:hint="eastAsia"/>
          </w:rPr>
          <w:fldChar w:fldCharType="separate"/>
        </w:r>
      </w:ins>
      <w:ins w:id="673" w:author="Vivian Chen" w:date="2025-11-27T10:24:00Z">
        <w:r>
          <w:rPr>
            <w:rFonts w:hint="eastAsia"/>
          </w:rPr>
          <w:t>108</w:t>
        </w:r>
      </w:ins>
      <w:ins w:id="674" w:author="Vivian Chen" w:date="2025-11-27T10:24:00Z">
        <w:r>
          <w:rPr>
            <w:rFonts w:hint="eastAsia"/>
          </w:rPr>
          <w:fldChar w:fldCharType="end"/>
        </w:r>
      </w:ins>
      <w:ins w:id="675" w:author="Vivian Chen" w:date="2025-11-27T10:24:00Z">
        <w:r>
          <w:rPr>
            <w:rStyle w:val="21"/>
            <w:rFonts w:hint="eastAsia"/>
          </w:rPr>
          <w:fldChar w:fldCharType="end"/>
        </w:r>
      </w:ins>
    </w:p>
    <w:p>
      <w:pPr>
        <w:pStyle w:val="13"/>
        <w:spacing w:after="156"/>
        <w:rPr>
          <w:ins w:id="676" w:author="Vivian Chen" w:date="2025-11-27T10:24:00Z"/>
          <w:rFonts w:hint="eastAsia" w:asciiTheme="minorHAnsi" w:hAnsiTheme="minorHAnsi" w:eastAsiaTheme="minorEastAsia" w:cstheme="minorBidi"/>
          <w:sz w:val="22"/>
          <w:szCs w:val="24"/>
          <w14:ligatures w14:val="standardContextual"/>
        </w:rPr>
      </w:pPr>
      <w:ins w:id="677" w:author="Vivian Chen" w:date="2025-11-27T10:24:00Z">
        <w:r>
          <w:rPr>
            <w:rStyle w:val="21"/>
            <w:rFonts w:hint="eastAsia"/>
          </w:rPr>
          <w:fldChar w:fldCharType="begin"/>
        </w:r>
      </w:ins>
      <w:ins w:id="678" w:author="Vivian Chen" w:date="2025-11-27T10:24:00Z">
        <w:r>
          <w:rPr>
            <w:rStyle w:val="21"/>
            <w:rFonts w:hint="eastAsia"/>
          </w:rPr>
          <w:instrText xml:space="preserve"> </w:instrText>
        </w:r>
      </w:ins>
      <w:ins w:id="679" w:author="Vivian Chen" w:date="2025-11-27T10:24:00Z">
        <w:r>
          <w:rPr>
            <w:rFonts w:hint="eastAsia"/>
          </w:rPr>
          <w:instrText xml:space="preserve">HYPERLINK \l "_Toc215131510"</w:instrText>
        </w:r>
      </w:ins>
      <w:ins w:id="680" w:author="Vivian Chen" w:date="2025-11-27T10:24:00Z">
        <w:r>
          <w:rPr>
            <w:rStyle w:val="21"/>
            <w:rFonts w:hint="eastAsia"/>
          </w:rPr>
          <w:instrText xml:space="preserve"> </w:instrText>
        </w:r>
      </w:ins>
      <w:ins w:id="681" w:author="Vivian Chen" w:date="2025-11-27T10:24:00Z">
        <w:r>
          <w:rPr>
            <w:rStyle w:val="21"/>
            <w:rFonts w:hint="eastAsia"/>
          </w:rPr>
          <w:fldChar w:fldCharType="separate"/>
        </w:r>
      </w:ins>
      <w:ins w:id="682" w:author="Vivian Chen" w:date="2025-11-27T10:24:00Z">
        <w:r>
          <w:rPr>
            <w:rStyle w:val="21"/>
            <w:rFonts w:hint="eastAsia"/>
          </w:rPr>
          <w:t>Indian data center: (https://ind-cloud.ss-iot.com/login)</w:t>
        </w:r>
      </w:ins>
      <w:ins w:id="683" w:author="Vivian Chen" w:date="2025-11-27T10:24:00Z">
        <w:r>
          <w:rPr>
            <w:rFonts w:hint="eastAsia"/>
          </w:rPr>
          <w:tab/>
        </w:r>
      </w:ins>
      <w:ins w:id="684" w:author="Vivian Chen" w:date="2025-11-27T10:24:00Z">
        <w:r>
          <w:rPr>
            <w:rFonts w:hint="eastAsia"/>
          </w:rPr>
          <w:fldChar w:fldCharType="begin"/>
        </w:r>
      </w:ins>
      <w:ins w:id="685" w:author="Vivian Chen" w:date="2025-11-27T10:24:00Z">
        <w:r>
          <w:rPr>
            <w:rFonts w:hint="eastAsia"/>
          </w:rPr>
          <w:instrText xml:space="preserve"> </w:instrText>
        </w:r>
      </w:ins>
      <w:ins w:id="686" w:author="Vivian Chen" w:date="2025-11-27T10:24:00Z">
        <w:r>
          <w:rPr/>
          <w:instrText xml:space="preserve">PAGEREF _Toc215131510 \h</w:instrText>
        </w:r>
      </w:ins>
      <w:ins w:id="687" w:author="Vivian Chen" w:date="2025-11-27T10:24:00Z">
        <w:r>
          <w:rPr>
            <w:rFonts w:hint="eastAsia"/>
          </w:rPr>
          <w:instrText xml:space="preserve"> </w:instrText>
        </w:r>
      </w:ins>
      <w:ins w:id="688" w:author="Vivian Chen" w:date="2025-11-27T10:24:00Z">
        <w:r>
          <w:rPr>
            <w:rFonts w:hint="eastAsia"/>
          </w:rPr>
          <w:fldChar w:fldCharType="separate"/>
        </w:r>
      </w:ins>
      <w:ins w:id="689" w:author="Vivian Chen" w:date="2025-11-27T10:24:00Z">
        <w:r>
          <w:rPr>
            <w:rFonts w:hint="eastAsia"/>
          </w:rPr>
          <w:t>110</w:t>
        </w:r>
      </w:ins>
      <w:ins w:id="690" w:author="Vivian Chen" w:date="2025-11-27T10:24:00Z">
        <w:r>
          <w:rPr>
            <w:rFonts w:hint="eastAsia"/>
          </w:rPr>
          <w:fldChar w:fldCharType="end"/>
        </w:r>
      </w:ins>
      <w:ins w:id="691" w:author="Vivian Chen" w:date="2025-11-27T10:24:00Z">
        <w:r>
          <w:rPr>
            <w:rStyle w:val="21"/>
            <w:rFonts w:hint="eastAsia"/>
          </w:rPr>
          <w:fldChar w:fldCharType="end"/>
        </w:r>
      </w:ins>
    </w:p>
    <w:p>
      <w:pPr>
        <w:pStyle w:val="13"/>
        <w:spacing w:after="156"/>
        <w:rPr>
          <w:ins w:id="692" w:author="Vivian Chen" w:date="2025-11-27T10:24:00Z"/>
          <w:rFonts w:hint="eastAsia" w:asciiTheme="minorHAnsi" w:hAnsiTheme="minorHAnsi" w:eastAsiaTheme="minorEastAsia" w:cstheme="minorBidi"/>
          <w:sz w:val="22"/>
          <w:szCs w:val="24"/>
          <w14:ligatures w14:val="standardContextual"/>
        </w:rPr>
      </w:pPr>
      <w:ins w:id="693" w:author="Vivian Chen" w:date="2025-11-27T10:24:00Z">
        <w:r>
          <w:rPr>
            <w:rStyle w:val="21"/>
            <w:rFonts w:hint="eastAsia"/>
          </w:rPr>
          <w:fldChar w:fldCharType="begin"/>
        </w:r>
      </w:ins>
      <w:ins w:id="694" w:author="Vivian Chen" w:date="2025-11-27T10:24:00Z">
        <w:r>
          <w:rPr>
            <w:rStyle w:val="21"/>
            <w:rFonts w:hint="eastAsia"/>
          </w:rPr>
          <w:instrText xml:space="preserve"> </w:instrText>
        </w:r>
      </w:ins>
      <w:ins w:id="695" w:author="Vivian Chen" w:date="2025-11-27T10:24:00Z">
        <w:r>
          <w:rPr>
            <w:rFonts w:hint="eastAsia"/>
          </w:rPr>
          <w:instrText xml:space="preserve">HYPERLINK \l "_Toc215131511"</w:instrText>
        </w:r>
      </w:ins>
      <w:ins w:id="696" w:author="Vivian Chen" w:date="2025-11-27T10:24:00Z">
        <w:r>
          <w:rPr>
            <w:rStyle w:val="21"/>
            <w:rFonts w:hint="eastAsia"/>
          </w:rPr>
          <w:instrText xml:space="preserve"> </w:instrText>
        </w:r>
      </w:ins>
      <w:ins w:id="697" w:author="Vivian Chen" w:date="2025-11-27T10:24:00Z">
        <w:r>
          <w:rPr>
            <w:rStyle w:val="21"/>
            <w:rFonts w:hint="eastAsia"/>
          </w:rPr>
          <w:fldChar w:fldCharType="separate"/>
        </w:r>
      </w:ins>
      <w:ins w:id="698" w:author="Vivian Chen" w:date="2025-11-27T10:24:00Z">
        <w:r>
          <w:rPr>
            <w:rStyle w:val="21"/>
            <w:rFonts w:hint="eastAsia"/>
          </w:rPr>
          <w:t>SIP or landline supported countries and regions:</w:t>
        </w:r>
      </w:ins>
      <w:ins w:id="699" w:author="Vivian Chen" w:date="2025-11-27T10:24:00Z">
        <w:r>
          <w:rPr>
            <w:rFonts w:hint="eastAsia"/>
          </w:rPr>
          <w:tab/>
        </w:r>
      </w:ins>
      <w:ins w:id="700" w:author="Vivian Chen" w:date="2025-11-27T10:24:00Z">
        <w:r>
          <w:rPr>
            <w:rFonts w:hint="eastAsia"/>
          </w:rPr>
          <w:fldChar w:fldCharType="begin"/>
        </w:r>
      </w:ins>
      <w:ins w:id="701" w:author="Vivian Chen" w:date="2025-11-27T10:24:00Z">
        <w:r>
          <w:rPr>
            <w:rFonts w:hint="eastAsia"/>
          </w:rPr>
          <w:instrText xml:space="preserve"> </w:instrText>
        </w:r>
      </w:ins>
      <w:ins w:id="702" w:author="Vivian Chen" w:date="2025-11-27T10:24:00Z">
        <w:r>
          <w:rPr/>
          <w:instrText xml:space="preserve">PAGEREF _Toc215131511 \h</w:instrText>
        </w:r>
      </w:ins>
      <w:ins w:id="703" w:author="Vivian Chen" w:date="2025-11-27T10:24:00Z">
        <w:r>
          <w:rPr>
            <w:rFonts w:hint="eastAsia"/>
          </w:rPr>
          <w:instrText xml:space="preserve"> </w:instrText>
        </w:r>
      </w:ins>
      <w:ins w:id="704" w:author="Vivian Chen" w:date="2025-11-27T10:24:00Z">
        <w:r>
          <w:rPr>
            <w:rFonts w:hint="eastAsia"/>
          </w:rPr>
          <w:fldChar w:fldCharType="separate"/>
        </w:r>
      </w:ins>
      <w:ins w:id="705" w:author="Vivian Chen" w:date="2025-11-27T10:24:00Z">
        <w:r>
          <w:rPr>
            <w:rFonts w:hint="eastAsia"/>
          </w:rPr>
          <w:t>111</w:t>
        </w:r>
      </w:ins>
      <w:ins w:id="706" w:author="Vivian Chen" w:date="2025-11-27T10:24:00Z">
        <w:r>
          <w:rPr>
            <w:rFonts w:hint="eastAsia"/>
          </w:rPr>
          <w:fldChar w:fldCharType="end"/>
        </w:r>
      </w:ins>
      <w:ins w:id="707" w:author="Vivian Chen" w:date="2025-11-27T10:24:00Z">
        <w:r>
          <w:rPr>
            <w:rStyle w:val="21"/>
            <w:rFonts w:hint="eastAsia"/>
          </w:rPr>
          <w:fldChar w:fldCharType="end"/>
        </w:r>
      </w:ins>
    </w:p>
    <w:p>
      <w:pPr>
        <w:pStyle w:val="12"/>
        <w:rPr>
          <w:del w:id="708" w:author="Vivian Chen" w:date="2025-11-27T10:24:00Z"/>
          <w:rFonts w:hint="eastAsia" w:asciiTheme="minorHAnsi" w:hAnsiTheme="minorHAnsi" w:eastAsiaTheme="minorEastAsia" w:cstheme="minorBidi"/>
          <w:b w:val="0"/>
          <w:bCs w:val="0"/>
          <w:kern w:val="2"/>
          <w:sz w:val="22"/>
          <w:szCs w:val="24"/>
          <w14:ligatures w14:val="standardContextual"/>
        </w:rPr>
      </w:pPr>
      <w:del w:id="709" w:author="Vivian Chen" w:date="2025-11-27T10:24:00Z">
        <w:r>
          <w:rPr>
            <w:rStyle w:val="18"/>
            <w:rFonts w:hint="eastAsia"/>
            <w:rPrChange w:id="710" w:author="Vivian Chen" w:date="2025-11-27T10:24:00Z">
              <w:rPr>
                <w:rStyle w:val="21"/>
                <w:rFonts w:hint="eastAsia"/>
              </w:rPr>
            </w:rPrChange>
          </w:rPr>
          <w:delText>1. Introduction</w:delText>
        </w:r>
      </w:del>
      <w:del w:id="711" w:author="Vivian Chen" w:date="2025-11-27T10:24:00Z">
        <w:r>
          <w:rPr>
            <w:rFonts w:hint="eastAsia"/>
          </w:rPr>
          <w:tab/>
        </w:r>
      </w:del>
      <w:del w:id="712" w:author="Vivian Chen" w:date="2025-11-27T10:24:00Z">
        <w:r>
          <w:rPr>
            <w:rFonts w:hint="eastAsia"/>
          </w:rPr>
          <w:delText>1</w:delText>
        </w:r>
      </w:del>
    </w:p>
    <w:p>
      <w:pPr>
        <w:pStyle w:val="13"/>
        <w:spacing w:after="156"/>
        <w:rPr>
          <w:del w:id="713" w:author="Vivian Chen" w:date="2025-11-27T10:24:00Z"/>
          <w:rFonts w:hint="eastAsia" w:asciiTheme="minorHAnsi" w:hAnsiTheme="minorHAnsi" w:eastAsiaTheme="minorEastAsia" w:cstheme="minorBidi"/>
          <w:sz w:val="22"/>
          <w:szCs w:val="24"/>
          <w14:ligatures w14:val="standardContextual"/>
        </w:rPr>
      </w:pPr>
      <w:del w:id="714" w:author="Vivian Chen" w:date="2025-11-27T10:24:00Z">
        <w:r>
          <w:rPr>
            <w:rStyle w:val="18"/>
            <w:rFonts w:hint="eastAsia"/>
            <w:rPrChange w:id="715" w:author="Vivian Chen" w:date="2025-11-27T10:24:00Z">
              <w:rPr>
                <w:rStyle w:val="21"/>
                <w:rFonts w:hint="eastAsia"/>
              </w:rPr>
            </w:rPrChange>
          </w:rPr>
          <w:delText>1.1 Introduction</w:delText>
        </w:r>
      </w:del>
      <w:del w:id="716" w:author="Vivian Chen" w:date="2025-11-27T10:24:00Z">
        <w:r>
          <w:rPr>
            <w:rFonts w:hint="eastAsia"/>
          </w:rPr>
          <w:tab/>
        </w:r>
      </w:del>
      <w:del w:id="717" w:author="Vivian Chen" w:date="2025-11-27T10:24:00Z">
        <w:r>
          <w:rPr>
            <w:rFonts w:hint="eastAsia"/>
          </w:rPr>
          <w:delText>1</w:delText>
        </w:r>
      </w:del>
    </w:p>
    <w:p>
      <w:pPr>
        <w:pStyle w:val="13"/>
        <w:spacing w:after="156"/>
        <w:rPr>
          <w:del w:id="718" w:author="Vivian Chen" w:date="2025-11-27T10:24:00Z"/>
          <w:rFonts w:hint="eastAsia" w:asciiTheme="minorHAnsi" w:hAnsiTheme="minorHAnsi" w:eastAsiaTheme="minorEastAsia" w:cstheme="minorBidi"/>
          <w:sz w:val="22"/>
          <w:szCs w:val="24"/>
          <w14:ligatures w14:val="standardContextual"/>
        </w:rPr>
      </w:pPr>
      <w:del w:id="719" w:author="Vivian Chen" w:date="2025-11-27T10:24:00Z">
        <w:r>
          <w:rPr>
            <w:rStyle w:val="18"/>
            <w:rFonts w:hint="eastAsia"/>
            <w:rPrChange w:id="720" w:author="Vivian Chen" w:date="2025-11-27T10:24:00Z">
              <w:rPr>
                <w:rStyle w:val="21"/>
                <w:rFonts w:hint="eastAsia"/>
              </w:rPr>
            </w:rPrChange>
          </w:rPr>
          <w:delText>1.2 Introduction of some icons</w:delText>
        </w:r>
      </w:del>
      <w:del w:id="721" w:author="Vivian Chen" w:date="2025-11-27T10:24:00Z">
        <w:r>
          <w:rPr>
            <w:rFonts w:hint="eastAsia"/>
          </w:rPr>
          <w:tab/>
        </w:r>
      </w:del>
      <w:del w:id="722" w:author="Vivian Chen" w:date="2025-11-27T10:24:00Z">
        <w:r>
          <w:rPr>
            <w:rFonts w:hint="eastAsia"/>
          </w:rPr>
          <w:delText>2</w:delText>
        </w:r>
      </w:del>
    </w:p>
    <w:p>
      <w:pPr>
        <w:pStyle w:val="13"/>
        <w:spacing w:after="156"/>
        <w:rPr>
          <w:del w:id="723" w:author="Vivian Chen" w:date="2025-11-27T10:24:00Z"/>
          <w:rFonts w:hint="eastAsia" w:asciiTheme="minorHAnsi" w:hAnsiTheme="minorHAnsi" w:eastAsiaTheme="minorEastAsia" w:cstheme="minorBidi"/>
          <w:sz w:val="22"/>
          <w:szCs w:val="24"/>
          <w14:ligatures w14:val="standardContextual"/>
        </w:rPr>
      </w:pPr>
      <w:del w:id="724" w:author="Vivian Chen" w:date="2025-11-27T10:24:00Z">
        <w:r>
          <w:rPr>
            <w:rStyle w:val="18"/>
            <w:rFonts w:hint="eastAsia"/>
            <w:rPrChange w:id="725" w:author="Vivian Chen" w:date="2025-11-27T10:24:00Z">
              <w:rPr>
                <w:rStyle w:val="21"/>
                <w:rFonts w:hint="eastAsia"/>
              </w:rPr>
            </w:rPrChange>
          </w:rPr>
          <w:delText>1.3 Supported devices and solutions</w:delText>
        </w:r>
      </w:del>
      <w:del w:id="726" w:author="Vivian Chen" w:date="2025-11-27T10:24:00Z">
        <w:r>
          <w:rPr>
            <w:rFonts w:hint="eastAsia"/>
          </w:rPr>
          <w:tab/>
        </w:r>
      </w:del>
      <w:del w:id="727" w:author="Vivian Chen" w:date="2025-11-27T10:24:00Z">
        <w:r>
          <w:rPr>
            <w:rFonts w:hint="eastAsia"/>
          </w:rPr>
          <w:delText>3</w:delText>
        </w:r>
      </w:del>
    </w:p>
    <w:p>
      <w:pPr>
        <w:pStyle w:val="12"/>
        <w:rPr>
          <w:del w:id="728" w:author="Vivian Chen" w:date="2025-11-27T10:24:00Z"/>
          <w:rFonts w:hint="eastAsia" w:asciiTheme="minorHAnsi" w:hAnsiTheme="minorHAnsi" w:eastAsiaTheme="minorEastAsia" w:cstheme="minorBidi"/>
          <w:b w:val="0"/>
          <w:bCs w:val="0"/>
          <w:kern w:val="2"/>
          <w:sz w:val="22"/>
          <w:szCs w:val="24"/>
          <w14:ligatures w14:val="standardContextual"/>
        </w:rPr>
      </w:pPr>
      <w:del w:id="729" w:author="Vivian Chen" w:date="2025-11-27T10:24:00Z">
        <w:r>
          <w:rPr>
            <w:rStyle w:val="18"/>
            <w:rFonts w:hint="eastAsia"/>
            <w:rPrChange w:id="730" w:author="Vivian Chen" w:date="2025-11-27T10:24:00Z">
              <w:rPr>
                <w:rStyle w:val="21"/>
                <w:rFonts w:hint="eastAsia"/>
              </w:rPr>
            </w:rPrChange>
          </w:rPr>
          <w:delText>2.</w:delText>
        </w:r>
      </w:del>
      <w:del w:id="731" w:author="Vivian Chen" w:date="2025-11-27T10:24:00Z">
        <w:r>
          <w:rPr>
            <w:rStyle w:val="18"/>
            <w:rFonts w:hint="eastAsia" w:ascii="Times New Roman" w:hAnsi="Times New Roman" w:eastAsia="宋体"/>
            <w:rPrChange w:id="732" w:author="Vivian Chen" w:date="2025-11-27T10:24:00Z">
              <w:rPr>
                <w:rStyle w:val="21"/>
                <w:rFonts w:hint="eastAsia" w:ascii="Times New Roman" w:hAnsi="Times New Roman" w:eastAsia="宋体"/>
              </w:rPr>
            </w:rPrChange>
          </w:rPr>
          <w:delText xml:space="preserve"> </w:delText>
        </w:r>
      </w:del>
      <w:del w:id="733" w:author="Vivian Chen" w:date="2025-11-27T10:24:00Z">
        <w:r>
          <w:rPr>
            <w:rStyle w:val="18"/>
            <w:rFonts w:hint="eastAsia"/>
            <w:rPrChange w:id="734" w:author="Vivian Chen" w:date="2025-11-27T10:24:00Z">
              <w:rPr>
                <w:rStyle w:val="21"/>
                <w:rFonts w:hint="eastAsia"/>
              </w:rPr>
            </w:rPrChange>
          </w:rPr>
          <w:delText>Login and Logout</w:delText>
        </w:r>
      </w:del>
      <w:del w:id="735" w:author="Vivian Chen" w:date="2025-11-27T10:24:00Z">
        <w:r>
          <w:rPr>
            <w:rFonts w:hint="eastAsia"/>
          </w:rPr>
          <w:tab/>
        </w:r>
      </w:del>
      <w:del w:id="736" w:author="Vivian Chen" w:date="2025-11-27T10:24:00Z">
        <w:r>
          <w:rPr>
            <w:rFonts w:hint="eastAsia"/>
          </w:rPr>
          <w:delText>10</w:delText>
        </w:r>
      </w:del>
    </w:p>
    <w:p>
      <w:pPr>
        <w:pStyle w:val="13"/>
        <w:spacing w:after="156"/>
        <w:rPr>
          <w:del w:id="737" w:author="Vivian Chen" w:date="2025-11-27T10:24:00Z"/>
          <w:rFonts w:hint="eastAsia" w:asciiTheme="minorHAnsi" w:hAnsiTheme="minorHAnsi" w:eastAsiaTheme="minorEastAsia" w:cstheme="minorBidi"/>
          <w:sz w:val="22"/>
          <w:szCs w:val="24"/>
          <w14:ligatures w14:val="standardContextual"/>
        </w:rPr>
      </w:pPr>
      <w:del w:id="738" w:author="Vivian Chen" w:date="2025-11-27T10:24:00Z">
        <w:r>
          <w:rPr>
            <w:rStyle w:val="18"/>
            <w:rFonts w:hint="eastAsia"/>
            <w:rPrChange w:id="739" w:author="Vivian Chen" w:date="2025-11-27T10:24:00Z">
              <w:rPr>
                <w:rStyle w:val="21"/>
                <w:rFonts w:hint="eastAsia"/>
              </w:rPr>
            </w:rPrChange>
          </w:rPr>
          <w:delText>2.1 Login and Logout</w:delText>
        </w:r>
      </w:del>
      <w:del w:id="740" w:author="Vivian Chen" w:date="2025-11-27T10:24:00Z">
        <w:r>
          <w:rPr>
            <w:rFonts w:hint="eastAsia"/>
          </w:rPr>
          <w:tab/>
        </w:r>
      </w:del>
      <w:del w:id="741" w:author="Vivian Chen" w:date="2025-11-27T10:24:00Z">
        <w:r>
          <w:rPr>
            <w:rFonts w:hint="eastAsia"/>
          </w:rPr>
          <w:delText>10</w:delText>
        </w:r>
      </w:del>
    </w:p>
    <w:p>
      <w:pPr>
        <w:pStyle w:val="13"/>
        <w:spacing w:after="156"/>
        <w:rPr>
          <w:del w:id="742" w:author="Vivian Chen" w:date="2025-11-27T10:24:00Z"/>
          <w:rFonts w:hint="eastAsia" w:asciiTheme="minorHAnsi" w:hAnsiTheme="minorHAnsi" w:eastAsiaTheme="minorEastAsia" w:cstheme="minorBidi"/>
          <w:sz w:val="22"/>
          <w:szCs w:val="24"/>
          <w14:ligatures w14:val="standardContextual"/>
        </w:rPr>
      </w:pPr>
      <w:del w:id="743" w:author="Vivian Chen" w:date="2025-11-27T10:24:00Z">
        <w:r>
          <w:rPr>
            <w:rStyle w:val="18"/>
            <w:rFonts w:hint="eastAsia"/>
            <w:rPrChange w:id="744" w:author="Vivian Chen" w:date="2025-11-27T10:24:00Z">
              <w:rPr>
                <w:rStyle w:val="21"/>
                <w:rFonts w:hint="eastAsia"/>
              </w:rPr>
            </w:rPrChange>
          </w:rPr>
          <w:delText>2.2 Forget password</w:delText>
        </w:r>
      </w:del>
      <w:del w:id="745" w:author="Vivian Chen" w:date="2025-11-27T10:24:00Z">
        <w:r>
          <w:rPr>
            <w:rFonts w:hint="eastAsia"/>
          </w:rPr>
          <w:tab/>
        </w:r>
      </w:del>
      <w:del w:id="746" w:author="Vivian Chen" w:date="2025-11-27T10:24:00Z">
        <w:r>
          <w:rPr>
            <w:rFonts w:hint="eastAsia"/>
          </w:rPr>
          <w:delText>12</w:delText>
        </w:r>
      </w:del>
    </w:p>
    <w:p>
      <w:pPr>
        <w:pStyle w:val="12"/>
        <w:rPr>
          <w:del w:id="747" w:author="Vivian Chen" w:date="2025-11-27T10:24:00Z"/>
          <w:rFonts w:hint="eastAsia" w:asciiTheme="minorHAnsi" w:hAnsiTheme="minorHAnsi" w:eastAsiaTheme="minorEastAsia" w:cstheme="minorBidi"/>
          <w:b w:val="0"/>
          <w:bCs w:val="0"/>
          <w:kern w:val="2"/>
          <w:sz w:val="22"/>
          <w:szCs w:val="24"/>
          <w14:ligatures w14:val="standardContextual"/>
        </w:rPr>
      </w:pPr>
      <w:del w:id="748" w:author="Vivian Chen" w:date="2025-11-27T10:24:00Z">
        <w:r>
          <w:rPr>
            <w:rStyle w:val="18"/>
            <w:rFonts w:hint="eastAsia"/>
            <w:rPrChange w:id="749" w:author="Vivian Chen" w:date="2025-11-27T10:24:00Z">
              <w:rPr>
                <w:rStyle w:val="21"/>
                <w:rFonts w:hint="eastAsia"/>
              </w:rPr>
            </w:rPrChange>
          </w:rPr>
          <w:delText>3. Personal Center and System Messages</w:delText>
        </w:r>
      </w:del>
      <w:del w:id="750" w:author="Vivian Chen" w:date="2025-11-27T10:24:00Z">
        <w:r>
          <w:rPr>
            <w:rFonts w:hint="eastAsia"/>
          </w:rPr>
          <w:tab/>
        </w:r>
      </w:del>
      <w:del w:id="751" w:author="Vivian Chen" w:date="2025-11-27T10:24:00Z">
        <w:r>
          <w:rPr>
            <w:rFonts w:hint="eastAsia"/>
          </w:rPr>
          <w:delText>14</w:delText>
        </w:r>
      </w:del>
    </w:p>
    <w:p>
      <w:pPr>
        <w:pStyle w:val="13"/>
        <w:spacing w:after="156"/>
        <w:rPr>
          <w:del w:id="752" w:author="Vivian Chen" w:date="2025-11-27T10:24:00Z"/>
          <w:rFonts w:hint="eastAsia" w:asciiTheme="minorHAnsi" w:hAnsiTheme="minorHAnsi" w:eastAsiaTheme="minorEastAsia" w:cstheme="minorBidi"/>
          <w:sz w:val="22"/>
          <w:szCs w:val="24"/>
          <w14:ligatures w14:val="standardContextual"/>
        </w:rPr>
      </w:pPr>
      <w:del w:id="753" w:author="Vivian Chen" w:date="2025-11-27T10:24:00Z">
        <w:r>
          <w:rPr>
            <w:rStyle w:val="18"/>
            <w:rFonts w:hint="eastAsia"/>
            <w:rPrChange w:id="754" w:author="Vivian Chen" w:date="2025-11-27T10:24:00Z">
              <w:rPr>
                <w:rStyle w:val="21"/>
                <w:rFonts w:hint="eastAsia"/>
              </w:rPr>
            </w:rPrChange>
          </w:rPr>
          <w:delText>3.1 Basic information</w:delText>
        </w:r>
      </w:del>
      <w:del w:id="755" w:author="Vivian Chen" w:date="2025-11-27T10:24:00Z">
        <w:r>
          <w:rPr>
            <w:rFonts w:hint="eastAsia"/>
          </w:rPr>
          <w:tab/>
        </w:r>
      </w:del>
      <w:del w:id="756" w:author="Vivian Chen" w:date="2025-11-27T10:24:00Z">
        <w:r>
          <w:rPr>
            <w:rFonts w:hint="eastAsia"/>
          </w:rPr>
          <w:delText>14</w:delText>
        </w:r>
      </w:del>
    </w:p>
    <w:p>
      <w:pPr>
        <w:pStyle w:val="13"/>
        <w:spacing w:after="156"/>
        <w:rPr>
          <w:del w:id="757" w:author="Vivian Chen" w:date="2025-11-27T10:24:00Z"/>
          <w:rFonts w:hint="eastAsia" w:asciiTheme="minorHAnsi" w:hAnsiTheme="minorHAnsi" w:eastAsiaTheme="minorEastAsia" w:cstheme="minorBidi"/>
          <w:sz w:val="22"/>
          <w:szCs w:val="24"/>
          <w14:ligatures w14:val="standardContextual"/>
        </w:rPr>
      </w:pPr>
      <w:del w:id="758" w:author="Vivian Chen" w:date="2025-11-27T10:24:00Z">
        <w:r>
          <w:rPr>
            <w:rStyle w:val="18"/>
            <w:rFonts w:hint="eastAsia"/>
            <w:rPrChange w:id="759" w:author="Vivian Chen" w:date="2025-11-27T10:24:00Z">
              <w:rPr>
                <w:rStyle w:val="21"/>
                <w:rFonts w:hint="eastAsia"/>
              </w:rPr>
            </w:rPrChange>
          </w:rPr>
          <w:delText>3.2 Change Password</w:delText>
        </w:r>
      </w:del>
      <w:del w:id="760" w:author="Vivian Chen" w:date="2025-11-27T10:24:00Z">
        <w:r>
          <w:rPr>
            <w:rFonts w:hint="eastAsia"/>
          </w:rPr>
          <w:tab/>
        </w:r>
      </w:del>
      <w:del w:id="761" w:author="Vivian Chen" w:date="2025-11-27T10:24:00Z">
        <w:r>
          <w:rPr>
            <w:rFonts w:hint="eastAsia"/>
          </w:rPr>
          <w:delText>15</w:delText>
        </w:r>
      </w:del>
    </w:p>
    <w:p>
      <w:pPr>
        <w:pStyle w:val="13"/>
        <w:spacing w:after="156"/>
        <w:rPr>
          <w:del w:id="762" w:author="Vivian Chen" w:date="2025-11-27T10:24:00Z"/>
          <w:rFonts w:hint="eastAsia" w:asciiTheme="minorHAnsi" w:hAnsiTheme="minorHAnsi" w:eastAsiaTheme="minorEastAsia" w:cstheme="minorBidi"/>
          <w:sz w:val="22"/>
          <w:szCs w:val="24"/>
          <w14:ligatures w14:val="standardContextual"/>
        </w:rPr>
      </w:pPr>
      <w:del w:id="763" w:author="Vivian Chen" w:date="2025-11-27T10:24:00Z">
        <w:r>
          <w:rPr>
            <w:rStyle w:val="18"/>
            <w:rFonts w:hint="eastAsia"/>
            <w:rPrChange w:id="764" w:author="Vivian Chen" w:date="2025-11-27T10:24:00Z">
              <w:rPr>
                <w:rStyle w:val="21"/>
                <w:rFonts w:hint="eastAsia"/>
              </w:rPr>
            </w:rPrChange>
          </w:rPr>
          <w:delText>3.3 System Message</w:delText>
        </w:r>
      </w:del>
      <w:del w:id="765" w:author="Vivian Chen" w:date="2025-11-27T10:24:00Z">
        <w:r>
          <w:rPr>
            <w:rFonts w:hint="eastAsia"/>
          </w:rPr>
          <w:tab/>
        </w:r>
      </w:del>
      <w:del w:id="766" w:author="Vivian Chen" w:date="2025-11-27T10:24:00Z">
        <w:r>
          <w:rPr>
            <w:rFonts w:hint="eastAsia"/>
          </w:rPr>
          <w:delText>15</w:delText>
        </w:r>
      </w:del>
    </w:p>
    <w:p>
      <w:pPr>
        <w:pStyle w:val="12"/>
        <w:rPr>
          <w:del w:id="767" w:author="Vivian Chen" w:date="2025-11-27T10:24:00Z"/>
          <w:rFonts w:hint="eastAsia" w:asciiTheme="minorHAnsi" w:hAnsiTheme="minorHAnsi" w:eastAsiaTheme="minorEastAsia" w:cstheme="minorBidi"/>
          <w:b w:val="0"/>
          <w:bCs w:val="0"/>
          <w:kern w:val="2"/>
          <w:sz w:val="22"/>
          <w:szCs w:val="24"/>
          <w14:ligatures w14:val="standardContextual"/>
        </w:rPr>
      </w:pPr>
      <w:del w:id="768" w:author="Vivian Chen" w:date="2025-11-27T10:24:00Z">
        <w:r>
          <w:rPr>
            <w:rStyle w:val="18"/>
            <w:rFonts w:hint="eastAsia"/>
            <w:rPrChange w:id="769" w:author="Vivian Chen" w:date="2025-11-27T10:24:00Z">
              <w:rPr>
                <w:rStyle w:val="21"/>
                <w:rFonts w:hint="eastAsia"/>
              </w:rPr>
            </w:rPrChange>
          </w:rPr>
          <w:delText>4. Distributor</w:delText>
        </w:r>
      </w:del>
      <w:del w:id="770" w:author="Vivian Chen" w:date="2025-11-27T10:24:00Z">
        <w:r>
          <w:rPr>
            <w:rFonts w:hint="eastAsia"/>
          </w:rPr>
          <w:tab/>
        </w:r>
      </w:del>
      <w:del w:id="771" w:author="Vivian Chen" w:date="2025-11-27T10:24:00Z">
        <w:r>
          <w:rPr>
            <w:rFonts w:hint="eastAsia"/>
          </w:rPr>
          <w:delText>17</w:delText>
        </w:r>
      </w:del>
    </w:p>
    <w:p>
      <w:pPr>
        <w:pStyle w:val="13"/>
        <w:spacing w:after="156"/>
        <w:rPr>
          <w:del w:id="772" w:author="Vivian Chen" w:date="2025-11-27T10:24:00Z"/>
          <w:rFonts w:hint="eastAsia" w:asciiTheme="minorHAnsi" w:hAnsiTheme="minorHAnsi" w:eastAsiaTheme="minorEastAsia" w:cstheme="minorBidi"/>
          <w:sz w:val="22"/>
          <w:szCs w:val="24"/>
          <w14:ligatures w14:val="standardContextual"/>
        </w:rPr>
      </w:pPr>
      <w:del w:id="773" w:author="Vivian Chen" w:date="2025-11-27T10:24:00Z">
        <w:r>
          <w:rPr>
            <w:rStyle w:val="18"/>
            <w:rFonts w:hint="eastAsia"/>
            <w:rPrChange w:id="774" w:author="Vivian Chen" w:date="2025-11-27T10:24:00Z">
              <w:rPr>
                <w:rStyle w:val="21"/>
                <w:rFonts w:hint="eastAsia"/>
              </w:rPr>
            </w:rPrChange>
          </w:rPr>
          <w:delText>4.1 Manage the device</w:delText>
        </w:r>
      </w:del>
      <w:del w:id="775" w:author="Vivian Chen" w:date="2025-11-27T10:24:00Z">
        <w:r>
          <w:rPr>
            <w:rFonts w:hint="eastAsia"/>
          </w:rPr>
          <w:tab/>
        </w:r>
      </w:del>
      <w:del w:id="776" w:author="Vivian Chen" w:date="2025-11-27T10:24:00Z">
        <w:r>
          <w:rPr>
            <w:rFonts w:hint="eastAsia"/>
          </w:rPr>
          <w:delText>17</w:delText>
        </w:r>
      </w:del>
    </w:p>
    <w:p>
      <w:pPr>
        <w:pStyle w:val="13"/>
        <w:spacing w:after="156"/>
        <w:rPr>
          <w:del w:id="777" w:author="Vivian Chen" w:date="2025-11-27T10:24:00Z"/>
          <w:rFonts w:hint="eastAsia" w:asciiTheme="minorHAnsi" w:hAnsiTheme="minorHAnsi" w:eastAsiaTheme="minorEastAsia" w:cstheme="minorBidi"/>
          <w:sz w:val="22"/>
          <w:szCs w:val="24"/>
          <w14:ligatures w14:val="standardContextual"/>
        </w:rPr>
      </w:pPr>
      <w:del w:id="778" w:author="Vivian Chen" w:date="2025-11-27T10:24:00Z">
        <w:r>
          <w:rPr>
            <w:rStyle w:val="18"/>
            <w:rFonts w:hint="eastAsia"/>
            <w:rPrChange w:id="779" w:author="Vivian Chen" w:date="2025-11-27T10:24:00Z">
              <w:rPr>
                <w:rStyle w:val="21"/>
                <w:rFonts w:hint="eastAsia"/>
              </w:rPr>
            </w:rPrChange>
          </w:rPr>
          <w:delText>4.2 Reseller/installer</w:delText>
        </w:r>
      </w:del>
      <w:del w:id="780" w:author="Vivian Chen" w:date="2025-11-27T10:24:00Z">
        <w:r>
          <w:rPr>
            <w:rFonts w:hint="eastAsia"/>
          </w:rPr>
          <w:tab/>
        </w:r>
      </w:del>
      <w:del w:id="781" w:author="Vivian Chen" w:date="2025-11-27T10:24:00Z">
        <w:r>
          <w:rPr>
            <w:rFonts w:hint="eastAsia"/>
          </w:rPr>
          <w:delText>18</w:delText>
        </w:r>
      </w:del>
    </w:p>
    <w:p>
      <w:pPr>
        <w:pStyle w:val="13"/>
        <w:spacing w:after="156"/>
        <w:rPr>
          <w:del w:id="782" w:author="Vivian Chen" w:date="2025-11-27T10:24:00Z"/>
          <w:rFonts w:hint="eastAsia" w:asciiTheme="minorHAnsi" w:hAnsiTheme="minorHAnsi" w:eastAsiaTheme="minorEastAsia" w:cstheme="minorBidi"/>
          <w:sz w:val="22"/>
          <w:szCs w:val="24"/>
          <w14:ligatures w14:val="standardContextual"/>
        </w:rPr>
      </w:pPr>
      <w:del w:id="783" w:author="Vivian Chen" w:date="2025-11-27T10:24:00Z">
        <w:r>
          <w:rPr>
            <w:rStyle w:val="18"/>
            <w:rFonts w:hint="eastAsia"/>
            <w:rPrChange w:id="784" w:author="Vivian Chen" w:date="2025-11-27T10:24:00Z">
              <w:rPr>
                <w:rStyle w:val="21"/>
                <w:rFonts w:hint="eastAsia"/>
              </w:rPr>
            </w:rPrChange>
          </w:rPr>
          <w:delText>4.3 License Log</w:delText>
        </w:r>
      </w:del>
      <w:del w:id="785" w:author="Vivian Chen" w:date="2025-11-27T10:24:00Z">
        <w:r>
          <w:rPr>
            <w:rFonts w:hint="eastAsia"/>
          </w:rPr>
          <w:tab/>
        </w:r>
      </w:del>
      <w:del w:id="786" w:author="Vivian Chen" w:date="2025-11-27T10:24:00Z">
        <w:r>
          <w:rPr>
            <w:rFonts w:hint="eastAsia"/>
          </w:rPr>
          <w:delText>22</w:delText>
        </w:r>
      </w:del>
    </w:p>
    <w:p>
      <w:pPr>
        <w:pStyle w:val="13"/>
        <w:spacing w:after="156"/>
        <w:rPr>
          <w:del w:id="787" w:author="Vivian Chen" w:date="2025-11-27T10:24:00Z"/>
          <w:rFonts w:hint="eastAsia" w:asciiTheme="minorHAnsi" w:hAnsiTheme="minorHAnsi" w:eastAsiaTheme="minorEastAsia" w:cstheme="minorBidi"/>
          <w:sz w:val="22"/>
          <w:szCs w:val="24"/>
          <w14:ligatures w14:val="standardContextual"/>
        </w:rPr>
      </w:pPr>
      <w:del w:id="788" w:author="Vivian Chen" w:date="2025-11-27T10:24:00Z">
        <w:r>
          <w:rPr>
            <w:rStyle w:val="18"/>
            <w:rFonts w:hint="eastAsia"/>
            <w:rPrChange w:id="789" w:author="Vivian Chen" w:date="2025-11-27T10:24:00Z">
              <w:rPr>
                <w:rStyle w:val="21"/>
                <w:rFonts w:hint="eastAsia"/>
              </w:rPr>
            </w:rPrChange>
          </w:rPr>
          <w:delText>4.4 My message</w:delText>
        </w:r>
      </w:del>
      <w:del w:id="790" w:author="Vivian Chen" w:date="2025-11-27T10:24:00Z">
        <w:r>
          <w:rPr>
            <w:rFonts w:hint="eastAsia"/>
          </w:rPr>
          <w:tab/>
        </w:r>
      </w:del>
      <w:del w:id="791" w:author="Vivian Chen" w:date="2025-11-27T10:24:00Z">
        <w:r>
          <w:rPr>
            <w:rFonts w:hint="eastAsia"/>
          </w:rPr>
          <w:delText>22</w:delText>
        </w:r>
      </w:del>
    </w:p>
    <w:p>
      <w:pPr>
        <w:pStyle w:val="12"/>
        <w:rPr>
          <w:del w:id="792" w:author="Vivian Chen" w:date="2025-11-27T10:24:00Z"/>
          <w:rFonts w:hint="eastAsia" w:asciiTheme="minorHAnsi" w:hAnsiTheme="minorHAnsi" w:eastAsiaTheme="minorEastAsia" w:cstheme="minorBidi"/>
          <w:b w:val="0"/>
          <w:bCs w:val="0"/>
          <w:kern w:val="2"/>
          <w:sz w:val="22"/>
          <w:szCs w:val="24"/>
          <w14:ligatures w14:val="standardContextual"/>
        </w:rPr>
      </w:pPr>
      <w:del w:id="793" w:author="Vivian Chen" w:date="2025-11-27T10:24:00Z">
        <w:r>
          <w:rPr>
            <w:rStyle w:val="18"/>
            <w:rFonts w:hint="eastAsia"/>
            <w:rPrChange w:id="794" w:author="Vivian Chen" w:date="2025-11-27T10:24:00Z">
              <w:rPr>
                <w:rStyle w:val="21"/>
                <w:rFonts w:hint="eastAsia"/>
              </w:rPr>
            </w:rPrChange>
          </w:rPr>
          <w:delText>5</w:delText>
        </w:r>
      </w:del>
      <w:del w:id="795" w:author="Vivian Chen" w:date="2025-11-27T10:24:00Z">
        <w:r>
          <w:rPr>
            <w:rStyle w:val="18"/>
            <w:rFonts w:hint="eastAsia" w:ascii="Times New Roman" w:hAnsi="Times New Roman" w:eastAsia="宋体"/>
            <w:rPrChange w:id="796" w:author="Vivian Chen" w:date="2025-11-27T10:24:00Z">
              <w:rPr>
                <w:rStyle w:val="21"/>
                <w:rFonts w:hint="eastAsia" w:ascii="Times New Roman" w:hAnsi="Times New Roman" w:eastAsia="宋体"/>
              </w:rPr>
            </w:rPrChange>
          </w:rPr>
          <w:delText xml:space="preserve">. </w:delText>
        </w:r>
      </w:del>
      <w:del w:id="797" w:author="Vivian Chen" w:date="2025-11-27T10:24:00Z">
        <w:r>
          <w:rPr>
            <w:rStyle w:val="18"/>
            <w:rFonts w:hint="eastAsia"/>
            <w:rPrChange w:id="798" w:author="Vivian Chen" w:date="2025-11-27T10:24:00Z">
              <w:rPr>
                <w:rStyle w:val="21"/>
                <w:rFonts w:hint="eastAsia"/>
              </w:rPr>
            </w:rPrChange>
          </w:rPr>
          <w:delText>Reseller/Installer</w:delText>
        </w:r>
      </w:del>
      <w:del w:id="799" w:author="Vivian Chen" w:date="2025-11-27T10:24:00Z">
        <w:r>
          <w:rPr>
            <w:rFonts w:hint="eastAsia"/>
          </w:rPr>
          <w:tab/>
        </w:r>
      </w:del>
      <w:del w:id="800" w:author="Vivian Chen" w:date="2025-11-27T10:24:00Z">
        <w:r>
          <w:rPr>
            <w:rFonts w:hint="eastAsia"/>
          </w:rPr>
          <w:delText>25</w:delText>
        </w:r>
      </w:del>
    </w:p>
    <w:p>
      <w:pPr>
        <w:pStyle w:val="13"/>
        <w:spacing w:after="156"/>
        <w:rPr>
          <w:del w:id="801" w:author="Vivian Chen" w:date="2025-11-27T10:24:00Z"/>
          <w:rFonts w:hint="eastAsia" w:asciiTheme="minorHAnsi" w:hAnsiTheme="minorHAnsi" w:eastAsiaTheme="minorEastAsia" w:cstheme="minorBidi"/>
          <w:sz w:val="22"/>
          <w:szCs w:val="24"/>
          <w14:ligatures w14:val="standardContextual"/>
        </w:rPr>
      </w:pPr>
      <w:del w:id="802" w:author="Vivian Chen" w:date="2025-11-27T10:24:00Z">
        <w:r>
          <w:rPr>
            <w:rStyle w:val="18"/>
            <w:rFonts w:hint="eastAsia"/>
            <w:rPrChange w:id="803" w:author="Vivian Chen" w:date="2025-11-27T10:24:00Z">
              <w:rPr>
                <w:rStyle w:val="21"/>
                <w:rFonts w:hint="eastAsia"/>
              </w:rPr>
            </w:rPrChange>
          </w:rPr>
          <w:delText>5.1 Home page</w:delText>
        </w:r>
      </w:del>
      <w:del w:id="804" w:author="Vivian Chen" w:date="2025-11-27T10:24:00Z">
        <w:r>
          <w:rPr>
            <w:rFonts w:hint="eastAsia"/>
          </w:rPr>
          <w:tab/>
        </w:r>
      </w:del>
      <w:del w:id="805" w:author="Vivian Chen" w:date="2025-11-27T10:24:00Z">
        <w:r>
          <w:rPr>
            <w:rFonts w:hint="eastAsia"/>
          </w:rPr>
          <w:delText>25</w:delText>
        </w:r>
      </w:del>
    </w:p>
    <w:p>
      <w:pPr>
        <w:pStyle w:val="13"/>
        <w:spacing w:after="156"/>
        <w:rPr>
          <w:del w:id="806" w:author="Vivian Chen" w:date="2025-11-27T10:24:00Z"/>
          <w:rFonts w:hint="eastAsia" w:asciiTheme="minorHAnsi" w:hAnsiTheme="minorHAnsi" w:eastAsiaTheme="minorEastAsia" w:cstheme="minorBidi"/>
          <w:sz w:val="22"/>
          <w:szCs w:val="24"/>
          <w14:ligatures w14:val="standardContextual"/>
        </w:rPr>
      </w:pPr>
      <w:del w:id="807" w:author="Vivian Chen" w:date="2025-11-27T10:24:00Z">
        <w:r>
          <w:rPr>
            <w:rStyle w:val="18"/>
            <w:rFonts w:hint="eastAsia"/>
            <w:rPrChange w:id="808" w:author="Vivian Chen" w:date="2025-11-27T10:24:00Z">
              <w:rPr>
                <w:rStyle w:val="21"/>
                <w:rFonts w:hint="eastAsia"/>
              </w:rPr>
            </w:rPrChange>
          </w:rPr>
          <w:delText>5.2 Property Manager</w:delText>
        </w:r>
      </w:del>
      <w:del w:id="809" w:author="Vivian Chen" w:date="2025-11-27T10:24:00Z">
        <w:r>
          <w:rPr>
            <w:rFonts w:hint="eastAsia"/>
          </w:rPr>
          <w:tab/>
        </w:r>
      </w:del>
      <w:del w:id="810" w:author="Vivian Chen" w:date="2025-11-27T10:24:00Z">
        <w:r>
          <w:rPr>
            <w:rFonts w:hint="eastAsia"/>
          </w:rPr>
          <w:delText>25</w:delText>
        </w:r>
      </w:del>
    </w:p>
    <w:p>
      <w:pPr>
        <w:pStyle w:val="13"/>
        <w:spacing w:after="156"/>
        <w:rPr>
          <w:del w:id="811" w:author="Vivian Chen" w:date="2025-11-27T10:24:00Z"/>
          <w:rFonts w:hint="eastAsia" w:asciiTheme="minorHAnsi" w:hAnsiTheme="minorHAnsi" w:eastAsiaTheme="minorEastAsia" w:cstheme="minorBidi"/>
          <w:sz w:val="22"/>
          <w:szCs w:val="24"/>
          <w14:ligatures w14:val="standardContextual"/>
        </w:rPr>
      </w:pPr>
      <w:del w:id="812" w:author="Vivian Chen" w:date="2025-11-27T10:24:00Z">
        <w:r>
          <w:rPr>
            <w:rStyle w:val="18"/>
            <w:rFonts w:hint="eastAsia"/>
            <w:rPrChange w:id="813" w:author="Vivian Chen" w:date="2025-11-27T10:24:00Z">
              <w:rPr>
                <w:rStyle w:val="21"/>
                <w:rFonts w:hint="eastAsia"/>
              </w:rPr>
            </w:rPrChange>
          </w:rPr>
          <w:delText>5.3 Site</w:delText>
        </w:r>
      </w:del>
      <w:del w:id="814" w:author="Vivian Chen" w:date="2025-11-27T10:24:00Z">
        <w:r>
          <w:rPr>
            <w:rFonts w:hint="eastAsia"/>
          </w:rPr>
          <w:tab/>
        </w:r>
      </w:del>
      <w:del w:id="815" w:author="Vivian Chen" w:date="2025-11-27T10:24:00Z">
        <w:r>
          <w:rPr>
            <w:rFonts w:hint="eastAsia"/>
          </w:rPr>
          <w:delText>27</w:delText>
        </w:r>
      </w:del>
    </w:p>
    <w:p>
      <w:pPr>
        <w:pStyle w:val="13"/>
        <w:spacing w:after="156"/>
        <w:rPr>
          <w:del w:id="816" w:author="Vivian Chen" w:date="2025-11-27T10:24:00Z"/>
          <w:rFonts w:hint="eastAsia" w:asciiTheme="minorHAnsi" w:hAnsiTheme="minorHAnsi" w:eastAsiaTheme="minorEastAsia" w:cstheme="minorBidi"/>
          <w:sz w:val="22"/>
          <w:szCs w:val="24"/>
          <w14:ligatures w14:val="standardContextual"/>
        </w:rPr>
      </w:pPr>
      <w:del w:id="817" w:author="Vivian Chen" w:date="2025-11-27T10:24:00Z">
        <w:r>
          <w:rPr>
            <w:rStyle w:val="18"/>
            <w:rFonts w:hint="eastAsia"/>
            <w:rPrChange w:id="818" w:author="Vivian Chen" w:date="2025-11-27T10:24:00Z">
              <w:rPr>
                <w:rStyle w:val="21"/>
                <w:rFonts w:hint="eastAsia"/>
              </w:rPr>
            </w:rPrChange>
          </w:rPr>
          <w:delText>5.4 Device</w:delText>
        </w:r>
      </w:del>
      <w:del w:id="819" w:author="Vivian Chen" w:date="2025-11-27T10:24:00Z">
        <w:r>
          <w:rPr>
            <w:rFonts w:hint="eastAsia"/>
          </w:rPr>
          <w:tab/>
        </w:r>
      </w:del>
      <w:del w:id="820" w:author="Vivian Chen" w:date="2025-11-27T10:24:00Z">
        <w:r>
          <w:rPr>
            <w:rFonts w:hint="eastAsia"/>
          </w:rPr>
          <w:delText>42</w:delText>
        </w:r>
      </w:del>
    </w:p>
    <w:p>
      <w:pPr>
        <w:pStyle w:val="13"/>
        <w:spacing w:after="156"/>
        <w:rPr>
          <w:del w:id="821" w:author="Vivian Chen" w:date="2025-11-27T10:24:00Z"/>
          <w:rFonts w:hint="eastAsia" w:asciiTheme="minorHAnsi" w:hAnsiTheme="minorHAnsi" w:eastAsiaTheme="minorEastAsia" w:cstheme="minorBidi"/>
          <w:sz w:val="22"/>
          <w:szCs w:val="24"/>
          <w14:ligatures w14:val="standardContextual"/>
        </w:rPr>
      </w:pPr>
      <w:del w:id="822" w:author="Vivian Chen" w:date="2025-11-27T10:24:00Z">
        <w:r>
          <w:rPr>
            <w:rStyle w:val="18"/>
            <w:rFonts w:hint="eastAsia"/>
            <w:rPrChange w:id="823" w:author="Vivian Chen" w:date="2025-11-27T10:24:00Z">
              <w:rPr>
                <w:rStyle w:val="21"/>
                <w:rFonts w:hint="eastAsia"/>
              </w:rPr>
            </w:rPrChange>
          </w:rPr>
          <w:delText>5.5 License Log</w:delText>
        </w:r>
      </w:del>
      <w:del w:id="824" w:author="Vivian Chen" w:date="2025-11-27T10:24:00Z">
        <w:r>
          <w:rPr>
            <w:rFonts w:hint="eastAsia"/>
          </w:rPr>
          <w:tab/>
        </w:r>
      </w:del>
      <w:del w:id="825" w:author="Vivian Chen" w:date="2025-11-27T10:24:00Z">
        <w:r>
          <w:rPr>
            <w:rFonts w:hint="eastAsia"/>
          </w:rPr>
          <w:delText>53</w:delText>
        </w:r>
      </w:del>
    </w:p>
    <w:p>
      <w:pPr>
        <w:pStyle w:val="13"/>
        <w:spacing w:after="156"/>
        <w:rPr>
          <w:del w:id="826" w:author="Vivian Chen" w:date="2025-11-27T10:24:00Z"/>
          <w:rFonts w:hint="eastAsia" w:asciiTheme="minorHAnsi" w:hAnsiTheme="minorHAnsi" w:eastAsiaTheme="minorEastAsia" w:cstheme="minorBidi"/>
          <w:sz w:val="22"/>
          <w:szCs w:val="24"/>
          <w14:ligatures w14:val="standardContextual"/>
        </w:rPr>
      </w:pPr>
      <w:del w:id="827" w:author="Vivian Chen" w:date="2025-11-27T10:24:00Z">
        <w:r>
          <w:rPr>
            <w:rStyle w:val="18"/>
            <w:rFonts w:hint="eastAsia"/>
            <w:rPrChange w:id="828" w:author="Vivian Chen" w:date="2025-11-27T10:24:00Z">
              <w:rPr>
                <w:rStyle w:val="21"/>
                <w:rFonts w:hint="eastAsia"/>
              </w:rPr>
            </w:rPrChange>
          </w:rPr>
          <w:delText>5.6 Update-Firmware List (OTA)</w:delText>
        </w:r>
      </w:del>
      <w:del w:id="829" w:author="Vivian Chen" w:date="2025-11-27T10:24:00Z">
        <w:r>
          <w:rPr>
            <w:rFonts w:hint="eastAsia"/>
          </w:rPr>
          <w:tab/>
        </w:r>
      </w:del>
      <w:del w:id="830" w:author="Vivian Chen" w:date="2025-11-27T10:24:00Z">
        <w:r>
          <w:rPr>
            <w:rFonts w:hint="eastAsia"/>
          </w:rPr>
          <w:delText>54</w:delText>
        </w:r>
      </w:del>
    </w:p>
    <w:p>
      <w:pPr>
        <w:pStyle w:val="13"/>
        <w:spacing w:after="156"/>
        <w:rPr>
          <w:del w:id="831" w:author="Vivian Chen" w:date="2025-11-27T10:24:00Z"/>
          <w:rFonts w:hint="eastAsia" w:asciiTheme="minorHAnsi" w:hAnsiTheme="minorHAnsi" w:eastAsiaTheme="minorEastAsia" w:cstheme="minorBidi"/>
          <w:sz w:val="22"/>
          <w:szCs w:val="24"/>
          <w14:ligatures w14:val="standardContextual"/>
        </w:rPr>
      </w:pPr>
      <w:del w:id="832" w:author="Vivian Chen" w:date="2025-11-27T10:24:00Z">
        <w:r>
          <w:rPr>
            <w:rStyle w:val="18"/>
            <w:rFonts w:hint="eastAsia"/>
            <w:rPrChange w:id="833" w:author="Vivian Chen" w:date="2025-11-27T10:24:00Z">
              <w:rPr>
                <w:rStyle w:val="21"/>
                <w:rFonts w:hint="eastAsia"/>
              </w:rPr>
            </w:rPrChange>
          </w:rPr>
          <w:delText>5.7 Update-Upgrade Log (OTA)</w:delText>
        </w:r>
      </w:del>
      <w:del w:id="834" w:author="Vivian Chen" w:date="2025-11-27T10:24:00Z">
        <w:r>
          <w:rPr>
            <w:rFonts w:hint="eastAsia"/>
          </w:rPr>
          <w:tab/>
        </w:r>
      </w:del>
      <w:del w:id="835" w:author="Vivian Chen" w:date="2025-11-27T10:24:00Z">
        <w:r>
          <w:rPr>
            <w:rFonts w:hint="eastAsia"/>
          </w:rPr>
          <w:delText>54</w:delText>
        </w:r>
      </w:del>
    </w:p>
    <w:p>
      <w:pPr>
        <w:pStyle w:val="13"/>
        <w:spacing w:after="156"/>
        <w:rPr>
          <w:del w:id="836" w:author="Vivian Chen" w:date="2025-11-27T10:24:00Z"/>
          <w:rFonts w:hint="eastAsia" w:asciiTheme="minorHAnsi" w:hAnsiTheme="minorHAnsi" w:eastAsiaTheme="minorEastAsia" w:cstheme="minorBidi"/>
          <w:sz w:val="22"/>
          <w:szCs w:val="24"/>
          <w14:ligatures w14:val="standardContextual"/>
        </w:rPr>
      </w:pPr>
      <w:del w:id="837" w:author="Vivian Chen" w:date="2025-11-27T10:24:00Z">
        <w:r>
          <w:rPr>
            <w:rStyle w:val="18"/>
            <w:rFonts w:hint="eastAsia"/>
            <w:rPrChange w:id="838" w:author="Vivian Chen" w:date="2025-11-27T10:24:00Z">
              <w:rPr>
                <w:rStyle w:val="21"/>
                <w:rFonts w:hint="eastAsia"/>
              </w:rPr>
            </w:rPrChange>
          </w:rPr>
          <w:delText>5.8 My message</w:delText>
        </w:r>
      </w:del>
      <w:del w:id="839" w:author="Vivian Chen" w:date="2025-11-27T10:24:00Z">
        <w:r>
          <w:rPr>
            <w:rFonts w:hint="eastAsia"/>
          </w:rPr>
          <w:tab/>
        </w:r>
      </w:del>
      <w:del w:id="840" w:author="Vivian Chen" w:date="2025-11-27T10:24:00Z">
        <w:r>
          <w:rPr>
            <w:rFonts w:hint="eastAsia"/>
          </w:rPr>
          <w:delText>55</w:delText>
        </w:r>
      </w:del>
    </w:p>
    <w:p>
      <w:pPr>
        <w:pStyle w:val="13"/>
        <w:spacing w:after="156"/>
        <w:rPr>
          <w:del w:id="841" w:author="Vivian Chen" w:date="2025-11-27T10:24:00Z"/>
          <w:rFonts w:hint="eastAsia" w:asciiTheme="minorHAnsi" w:hAnsiTheme="minorHAnsi" w:eastAsiaTheme="minorEastAsia" w:cstheme="minorBidi"/>
          <w:sz w:val="22"/>
          <w:szCs w:val="24"/>
          <w14:ligatures w14:val="standardContextual"/>
        </w:rPr>
      </w:pPr>
      <w:del w:id="842" w:author="Vivian Chen" w:date="2025-11-27T10:24:00Z">
        <w:r>
          <w:rPr>
            <w:rStyle w:val="18"/>
            <w:rFonts w:hint="eastAsia"/>
            <w:rPrChange w:id="843" w:author="Vivian Chen" w:date="2025-11-27T10:24:00Z">
              <w:rPr>
                <w:rStyle w:val="21"/>
                <w:rFonts w:hint="eastAsia"/>
              </w:rPr>
            </w:rPrChange>
          </w:rPr>
          <w:delText>5.9 Log</w:delText>
        </w:r>
      </w:del>
      <w:del w:id="844" w:author="Vivian Chen" w:date="2025-11-27T10:24:00Z">
        <w:r>
          <w:rPr>
            <w:rFonts w:hint="eastAsia"/>
          </w:rPr>
          <w:tab/>
        </w:r>
      </w:del>
      <w:del w:id="845" w:author="Vivian Chen" w:date="2025-11-27T10:24:00Z">
        <w:r>
          <w:rPr>
            <w:rFonts w:hint="eastAsia"/>
          </w:rPr>
          <w:delText>57</w:delText>
        </w:r>
      </w:del>
    </w:p>
    <w:p>
      <w:pPr>
        <w:pStyle w:val="13"/>
        <w:spacing w:after="156"/>
        <w:rPr>
          <w:del w:id="846" w:author="Vivian Chen" w:date="2025-11-27T10:24:00Z"/>
          <w:rFonts w:hint="eastAsia" w:asciiTheme="minorHAnsi" w:hAnsiTheme="minorHAnsi" w:eastAsiaTheme="minorEastAsia" w:cstheme="minorBidi"/>
          <w:sz w:val="22"/>
          <w:szCs w:val="24"/>
          <w14:ligatures w14:val="standardContextual"/>
        </w:rPr>
      </w:pPr>
      <w:del w:id="847" w:author="Vivian Chen" w:date="2025-11-27T10:24:00Z">
        <w:r>
          <w:rPr>
            <w:rStyle w:val="18"/>
            <w:rFonts w:hint="eastAsia"/>
            <w:rPrChange w:id="848" w:author="Vivian Chen" w:date="2025-11-27T10:24:00Z">
              <w:rPr>
                <w:rStyle w:val="21"/>
                <w:rFonts w:hint="eastAsia"/>
              </w:rPr>
            </w:rPrChange>
          </w:rPr>
          <w:delText>5.10 Switch to Property Manager</w:delText>
        </w:r>
      </w:del>
      <w:del w:id="849" w:author="Vivian Chen" w:date="2025-11-27T10:24:00Z">
        <w:r>
          <w:rPr>
            <w:rFonts w:hint="eastAsia"/>
          </w:rPr>
          <w:tab/>
        </w:r>
      </w:del>
      <w:del w:id="850" w:author="Vivian Chen" w:date="2025-11-27T10:24:00Z">
        <w:r>
          <w:rPr>
            <w:rFonts w:hint="eastAsia"/>
          </w:rPr>
          <w:delText>57</w:delText>
        </w:r>
      </w:del>
    </w:p>
    <w:p>
      <w:pPr>
        <w:pStyle w:val="13"/>
        <w:spacing w:after="156"/>
        <w:rPr>
          <w:del w:id="851" w:author="Vivian Chen" w:date="2025-11-27T10:24:00Z"/>
          <w:rFonts w:hint="eastAsia" w:asciiTheme="minorHAnsi" w:hAnsiTheme="minorHAnsi" w:eastAsiaTheme="minorEastAsia" w:cstheme="minorBidi"/>
          <w:sz w:val="22"/>
          <w:szCs w:val="24"/>
          <w14:ligatures w14:val="standardContextual"/>
        </w:rPr>
      </w:pPr>
      <w:del w:id="852" w:author="Vivian Chen" w:date="2025-11-27T10:24:00Z">
        <w:r>
          <w:rPr>
            <w:rStyle w:val="18"/>
            <w:rFonts w:hint="eastAsia"/>
            <w:rPrChange w:id="853" w:author="Vivian Chen" w:date="2025-11-27T10:24:00Z">
              <w:rPr>
                <w:rStyle w:val="21"/>
                <w:rFonts w:hint="eastAsia"/>
              </w:rPr>
            </w:rPrChange>
          </w:rPr>
          <w:delText>5.11 Technical Supporter</w:delText>
        </w:r>
      </w:del>
      <w:del w:id="854" w:author="Vivian Chen" w:date="2025-11-27T10:24:00Z">
        <w:r>
          <w:rPr>
            <w:rFonts w:hint="eastAsia"/>
          </w:rPr>
          <w:tab/>
        </w:r>
      </w:del>
      <w:del w:id="855" w:author="Vivian Chen" w:date="2025-11-27T10:24:00Z">
        <w:r>
          <w:rPr>
            <w:rFonts w:hint="eastAsia"/>
          </w:rPr>
          <w:delText>58</w:delText>
        </w:r>
      </w:del>
    </w:p>
    <w:p>
      <w:pPr>
        <w:pStyle w:val="12"/>
        <w:rPr>
          <w:del w:id="856" w:author="Vivian Chen" w:date="2025-11-27T10:24:00Z"/>
          <w:rFonts w:hint="eastAsia" w:asciiTheme="minorHAnsi" w:hAnsiTheme="minorHAnsi" w:eastAsiaTheme="minorEastAsia" w:cstheme="minorBidi"/>
          <w:b w:val="0"/>
          <w:bCs w:val="0"/>
          <w:kern w:val="2"/>
          <w:sz w:val="22"/>
          <w:szCs w:val="24"/>
          <w14:ligatures w14:val="standardContextual"/>
        </w:rPr>
      </w:pPr>
      <w:del w:id="857" w:author="Vivian Chen" w:date="2025-11-27T10:24:00Z">
        <w:r>
          <w:rPr>
            <w:rStyle w:val="18"/>
            <w:rFonts w:hint="eastAsia"/>
            <w:rPrChange w:id="858" w:author="Vivian Chen" w:date="2025-11-27T10:24:00Z">
              <w:rPr>
                <w:rStyle w:val="21"/>
                <w:rFonts w:hint="eastAsia"/>
              </w:rPr>
            </w:rPrChange>
          </w:rPr>
          <w:delText>6. Property Manager</w:delText>
        </w:r>
      </w:del>
      <w:del w:id="859" w:author="Vivian Chen" w:date="2025-11-27T10:24:00Z">
        <w:r>
          <w:rPr>
            <w:rFonts w:hint="eastAsia"/>
          </w:rPr>
          <w:tab/>
        </w:r>
      </w:del>
      <w:del w:id="860" w:author="Vivian Chen" w:date="2025-11-27T10:24:00Z">
        <w:r>
          <w:rPr>
            <w:rFonts w:hint="eastAsia"/>
          </w:rPr>
          <w:delText>60</w:delText>
        </w:r>
      </w:del>
    </w:p>
    <w:p>
      <w:pPr>
        <w:pStyle w:val="13"/>
        <w:spacing w:after="156"/>
        <w:rPr>
          <w:del w:id="861" w:author="Vivian Chen" w:date="2025-11-27T10:24:00Z"/>
          <w:rFonts w:hint="eastAsia" w:asciiTheme="minorHAnsi" w:hAnsiTheme="minorHAnsi" w:eastAsiaTheme="minorEastAsia" w:cstheme="minorBidi"/>
          <w:sz w:val="22"/>
          <w:szCs w:val="24"/>
          <w14:ligatures w14:val="standardContextual"/>
        </w:rPr>
      </w:pPr>
      <w:del w:id="862" w:author="Vivian Chen" w:date="2025-11-27T10:24:00Z">
        <w:r>
          <w:rPr>
            <w:rStyle w:val="18"/>
            <w:rFonts w:hint="eastAsia"/>
            <w:rPrChange w:id="863" w:author="Vivian Chen" w:date="2025-11-27T10:24:00Z">
              <w:rPr>
                <w:rStyle w:val="21"/>
                <w:rFonts w:hint="eastAsia"/>
              </w:rPr>
            </w:rPrChange>
          </w:rPr>
          <w:delText>6.1 Home Page</w:delText>
        </w:r>
      </w:del>
      <w:del w:id="864" w:author="Vivian Chen" w:date="2025-11-27T10:24:00Z">
        <w:r>
          <w:rPr>
            <w:rFonts w:hint="eastAsia"/>
          </w:rPr>
          <w:tab/>
        </w:r>
      </w:del>
      <w:del w:id="865" w:author="Vivian Chen" w:date="2025-11-27T10:24:00Z">
        <w:r>
          <w:rPr>
            <w:rFonts w:hint="eastAsia"/>
          </w:rPr>
          <w:delText>60</w:delText>
        </w:r>
      </w:del>
    </w:p>
    <w:p>
      <w:pPr>
        <w:pStyle w:val="13"/>
        <w:spacing w:after="156"/>
        <w:rPr>
          <w:del w:id="866" w:author="Vivian Chen" w:date="2025-11-27T10:24:00Z"/>
          <w:rStyle w:val="21"/>
          <w:rFonts w:hint="eastAsia"/>
        </w:rPr>
      </w:pPr>
      <w:del w:id="867" w:author="Vivian Chen" w:date="2025-11-27T10:24:00Z">
        <w:r>
          <w:rPr>
            <w:rStyle w:val="18"/>
            <w:rFonts w:hint="eastAsia"/>
            <w:rPrChange w:id="868" w:author="Vivian Chen" w:date="2025-11-27T10:24:00Z">
              <w:rPr>
                <w:rStyle w:val="21"/>
                <w:rFonts w:hint="eastAsia"/>
              </w:rPr>
            </w:rPrChange>
          </w:rPr>
          <w:delText>6.2 Site</w:delText>
        </w:r>
      </w:del>
      <w:del w:id="869" w:author="Vivian Chen" w:date="2025-11-27T10:24:00Z">
        <w:r>
          <w:rPr>
            <w:rFonts w:hint="eastAsia"/>
          </w:rPr>
          <w:tab/>
        </w:r>
      </w:del>
      <w:del w:id="870" w:author="Vivian Chen" w:date="2025-11-27T10:24:00Z">
        <w:r>
          <w:rPr>
            <w:rFonts w:hint="eastAsia"/>
          </w:rPr>
          <w:delText>63</w:delText>
        </w:r>
      </w:del>
    </w:p>
    <w:p>
      <w:pPr>
        <w:pStyle w:val="13"/>
        <w:spacing w:after="156"/>
        <w:rPr>
          <w:del w:id="871" w:author="Vivian Chen" w:date="2025-11-27T10:24:00Z"/>
          <w:rFonts w:hint="eastAsia" w:asciiTheme="minorHAnsi" w:hAnsiTheme="minorHAnsi" w:eastAsiaTheme="minorEastAsia" w:cstheme="minorBidi"/>
          <w:sz w:val="22"/>
          <w:szCs w:val="24"/>
          <w14:ligatures w14:val="standardContextual"/>
        </w:rPr>
      </w:pPr>
      <w:del w:id="872" w:author="Vivian Chen" w:date="2025-11-27T10:24:00Z">
        <w:r>
          <w:rPr>
            <w:rStyle w:val="18"/>
            <w:rFonts w:hint="eastAsia"/>
            <w:rPrChange w:id="873" w:author="Vivian Chen" w:date="2025-11-27T10:24:00Z">
              <w:rPr>
                <w:rStyle w:val="21"/>
                <w:rFonts w:hint="eastAsia"/>
              </w:rPr>
            </w:rPrChange>
          </w:rPr>
          <w:delText>6.3 Access Control</w:delText>
        </w:r>
      </w:del>
      <w:del w:id="874" w:author="Vivian Chen" w:date="2025-11-27T10:24:00Z">
        <w:r>
          <w:rPr>
            <w:rFonts w:hint="eastAsia"/>
          </w:rPr>
          <w:tab/>
        </w:r>
      </w:del>
      <w:del w:id="875" w:author="Vivian Chen" w:date="2025-11-27T10:24:00Z">
        <w:r>
          <w:rPr>
            <w:rFonts w:hint="eastAsia"/>
          </w:rPr>
          <w:delText>63</w:delText>
        </w:r>
      </w:del>
    </w:p>
    <w:p>
      <w:pPr>
        <w:spacing w:after="156"/>
        <w:rPr>
          <w:del w:id="876" w:author="Vivian Chen" w:date="2025-11-27T10:24:00Z"/>
          <w:rFonts w:hint="eastAsia"/>
        </w:rPr>
      </w:pPr>
    </w:p>
    <w:p>
      <w:pPr>
        <w:pStyle w:val="13"/>
        <w:spacing w:after="156"/>
        <w:rPr>
          <w:del w:id="877" w:author="Vivian Chen" w:date="2025-11-27T10:24:00Z"/>
          <w:rFonts w:hint="eastAsia" w:asciiTheme="minorHAnsi" w:hAnsiTheme="minorHAnsi" w:eastAsiaTheme="minorEastAsia" w:cstheme="minorBidi"/>
          <w:sz w:val="22"/>
          <w:szCs w:val="24"/>
          <w14:ligatures w14:val="standardContextual"/>
        </w:rPr>
      </w:pPr>
      <w:del w:id="878" w:author="Vivian Chen" w:date="2025-11-27T10:24:00Z">
        <w:r>
          <w:rPr>
            <w:rStyle w:val="18"/>
            <w:rFonts w:hint="eastAsia"/>
            <w:rPrChange w:id="879" w:author="Vivian Chen" w:date="2025-11-27T10:24:00Z">
              <w:rPr>
                <w:rStyle w:val="21"/>
                <w:rFonts w:hint="eastAsia"/>
              </w:rPr>
            </w:rPrChange>
          </w:rPr>
          <w:delText>6.4 License Log</w:delText>
        </w:r>
      </w:del>
      <w:del w:id="880" w:author="Vivian Chen" w:date="2025-11-27T10:24:00Z">
        <w:r>
          <w:rPr>
            <w:rFonts w:hint="eastAsia"/>
          </w:rPr>
          <w:tab/>
        </w:r>
      </w:del>
      <w:del w:id="881" w:author="Vivian Chen" w:date="2025-11-27T10:24:00Z">
        <w:r>
          <w:rPr>
            <w:rFonts w:hint="eastAsia"/>
          </w:rPr>
          <w:delText>86</w:delText>
        </w:r>
      </w:del>
    </w:p>
    <w:p>
      <w:pPr>
        <w:pStyle w:val="13"/>
        <w:spacing w:after="156"/>
        <w:rPr>
          <w:del w:id="882" w:author="Vivian Chen" w:date="2025-11-27T10:24:00Z"/>
          <w:rFonts w:hint="eastAsia" w:asciiTheme="minorHAnsi" w:hAnsiTheme="minorHAnsi" w:eastAsiaTheme="minorEastAsia" w:cstheme="minorBidi"/>
          <w:sz w:val="22"/>
          <w:szCs w:val="24"/>
          <w14:ligatures w14:val="standardContextual"/>
        </w:rPr>
      </w:pPr>
      <w:del w:id="883" w:author="Vivian Chen" w:date="2025-11-27T10:24:00Z">
        <w:r>
          <w:rPr>
            <w:rStyle w:val="18"/>
            <w:rFonts w:hint="eastAsia"/>
            <w:rPrChange w:id="884" w:author="Vivian Chen" w:date="2025-11-27T10:24:00Z">
              <w:rPr>
                <w:rStyle w:val="21"/>
                <w:rFonts w:hint="eastAsia"/>
              </w:rPr>
            </w:rPrChange>
          </w:rPr>
          <w:delText>6.5 Security alarm</w:delText>
        </w:r>
      </w:del>
      <w:del w:id="885" w:author="Vivian Chen" w:date="2025-11-27T10:24:00Z">
        <w:r>
          <w:rPr>
            <w:rFonts w:hint="eastAsia"/>
          </w:rPr>
          <w:tab/>
        </w:r>
      </w:del>
      <w:del w:id="886" w:author="Vivian Chen" w:date="2025-11-27T10:24:00Z">
        <w:r>
          <w:rPr>
            <w:rFonts w:hint="eastAsia"/>
          </w:rPr>
          <w:delText>87</w:delText>
        </w:r>
      </w:del>
    </w:p>
    <w:p>
      <w:pPr>
        <w:pStyle w:val="13"/>
        <w:spacing w:after="156"/>
        <w:rPr>
          <w:del w:id="887" w:author="Vivian Chen" w:date="2025-11-27T10:24:00Z"/>
          <w:rFonts w:hint="eastAsia" w:asciiTheme="minorHAnsi" w:hAnsiTheme="minorHAnsi" w:eastAsiaTheme="minorEastAsia" w:cstheme="minorBidi"/>
          <w:sz w:val="22"/>
          <w:szCs w:val="24"/>
          <w14:ligatures w14:val="standardContextual"/>
        </w:rPr>
      </w:pPr>
      <w:del w:id="888" w:author="Vivian Chen" w:date="2025-11-27T10:24:00Z">
        <w:r>
          <w:rPr>
            <w:rStyle w:val="18"/>
            <w:rFonts w:hint="eastAsia"/>
            <w:rPrChange w:id="889" w:author="Vivian Chen" w:date="2025-11-27T10:24:00Z">
              <w:rPr>
                <w:rStyle w:val="21"/>
                <w:rFonts w:hint="eastAsia"/>
              </w:rPr>
            </w:rPrChange>
          </w:rPr>
          <w:delText>6.6 My message</w:delText>
        </w:r>
      </w:del>
      <w:del w:id="890" w:author="Vivian Chen" w:date="2025-11-27T10:24:00Z">
        <w:r>
          <w:rPr>
            <w:rFonts w:hint="eastAsia"/>
          </w:rPr>
          <w:tab/>
        </w:r>
      </w:del>
      <w:del w:id="891" w:author="Vivian Chen" w:date="2025-11-27T10:24:00Z">
        <w:r>
          <w:rPr>
            <w:rFonts w:hint="eastAsia"/>
          </w:rPr>
          <w:delText>87</w:delText>
        </w:r>
      </w:del>
    </w:p>
    <w:p>
      <w:pPr>
        <w:pStyle w:val="13"/>
        <w:spacing w:after="156"/>
        <w:rPr>
          <w:del w:id="892" w:author="Vivian Chen" w:date="2025-11-27T10:24:00Z"/>
          <w:rFonts w:hint="eastAsia" w:asciiTheme="minorHAnsi" w:hAnsiTheme="minorHAnsi" w:eastAsiaTheme="minorEastAsia" w:cstheme="minorBidi"/>
          <w:sz w:val="22"/>
          <w:szCs w:val="24"/>
          <w14:ligatures w14:val="standardContextual"/>
        </w:rPr>
      </w:pPr>
      <w:del w:id="893" w:author="Vivian Chen" w:date="2025-11-27T10:24:00Z">
        <w:r>
          <w:rPr>
            <w:rStyle w:val="18"/>
            <w:rFonts w:hint="eastAsia"/>
            <w:rPrChange w:id="894" w:author="Vivian Chen" w:date="2025-11-27T10:24:00Z">
              <w:rPr>
                <w:rStyle w:val="21"/>
                <w:rFonts w:hint="eastAsia"/>
              </w:rPr>
            </w:rPrChange>
          </w:rPr>
          <w:delText>6.7 Log</w:delText>
        </w:r>
      </w:del>
      <w:del w:id="895" w:author="Vivian Chen" w:date="2025-11-27T10:24:00Z">
        <w:r>
          <w:rPr>
            <w:rFonts w:hint="eastAsia"/>
          </w:rPr>
          <w:tab/>
        </w:r>
      </w:del>
      <w:del w:id="896" w:author="Vivian Chen" w:date="2025-11-27T10:24:00Z">
        <w:r>
          <w:rPr>
            <w:rFonts w:hint="eastAsia"/>
          </w:rPr>
          <w:delText>89</w:delText>
        </w:r>
      </w:del>
    </w:p>
    <w:p>
      <w:pPr>
        <w:pStyle w:val="13"/>
        <w:spacing w:after="156"/>
        <w:rPr>
          <w:del w:id="897" w:author="Vivian Chen" w:date="2025-11-27T10:24:00Z"/>
          <w:rFonts w:hint="eastAsia" w:asciiTheme="minorHAnsi" w:hAnsiTheme="minorHAnsi" w:eastAsiaTheme="minorEastAsia" w:cstheme="minorBidi"/>
          <w:sz w:val="22"/>
          <w:szCs w:val="24"/>
          <w14:ligatures w14:val="standardContextual"/>
        </w:rPr>
      </w:pPr>
      <w:del w:id="898" w:author="Vivian Chen" w:date="2025-11-27T10:24:00Z">
        <w:r>
          <w:rPr>
            <w:rStyle w:val="18"/>
            <w:rFonts w:hint="eastAsia"/>
            <w:rPrChange w:id="899" w:author="Vivian Chen" w:date="2025-11-27T10:24:00Z">
              <w:rPr>
                <w:rStyle w:val="21"/>
                <w:rFonts w:hint="eastAsia"/>
              </w:rPr>
            </w:rPrChange>
          </w:rPr>
          <w:delText>6.8 Contact Technical Support</w:delText>
        </w:r>
      </w:del>
      <w:del w:id="900" w:author="Vivian Chen" w:date="2025-11-27T10:24:00Z">
        <w:r>
          <w:rPr>
            <w:rFonts w:hint="eastAsia"/>
          </w:rPr>
          <w:tab/>
        </w:r>
      </w:del>
      <w:del w:id="901" w:author="Vivian Chen" w:date="2025-11-27T10:24:00Z">
        <w:r>
          <w:rPr>
            <w:rFonts w:hint="eastAsia"/>
          </w:rPr>
          <w:delText>91</w:delText>
        </w:r>
      </w:del>
    </w:p>
    <w:p>
      <w:pPr>
        <w:pStyle w:val="13"/>
        <w:spacing w:after="156"/>
        <w:rPr>
          <w:del w:id="902" w:author="Vivian Chen" w:date="2025-11-27T10:24:00Z"/>
          <w:rFonts w:hint="eastAsia" w:asciiTheme="minorHAnsi" w:hAnsiTheme="minorHAnsi" w:eastAsiaTheme="minorEastAsia" w:cstheme="minorBidi"/>
          <w:sz w:val="22"/>
          <w:szCs w:val="24"/>
          <w14:ligatures w14:val="standardContextual"/>
        </w:rPr>
      </w:pPr>
      <w:del w:id="903" w:author="Vivian Chen" w:date="2025-11-27T10:24:00Z">
        <w:r>
          <w:rPr>
            <w:rStyle w:val="18"/>
            <w:rFonts w:hint="eastAsia"/>
            <w:rPrChange w:id="904" w:author="Vivian Chen" w:date="2025-11-27T10:24:00Z">
              <w:rPr>
                <w:rStyle w:val="21"/>
                <w:rFonts w:hint="eastAsia"/>
              </w:rPr>
            </w:rPrChange>
          </w:rPr>
          <w:delText>6.9 Remote Management</w:delText>
        </w:r>
      </w:del>
      <w:del w:id="905" w:author="Vivian Chen" w:date="2025-11-27T10:24:00Z">
        <w:r>
          <w:rPr>
            <w:rFonts w:hint="eastAsia"/>
          </w:rPr>
          <w:tab/>
        </w:r>
      </w:del>
      <w:del w:id="906" w:author="Vivian Chen" w:date="2025-11-27T10:24:00Z">
        <w:r>
          <w:rPr>
            <w:rFonts w:hint="eastAsia"/>
          </w:rPr>
          <w:delText>92</w:delText>
        </w:r>
      </w:del>
    </w:p>
    <w:p>
      <w:pPr>
        <w:pStyle w:val="12"/>
        <w:rPr>
          <w:del w:id="907" w:author="Vivian Chen" w:date="2025-11-27T10:24:00Z"/>
          <w:rFonts w:hint="eastAsia" w:asciiTheme="minorHAnsi" w:hAnsiTheme="minorHAnsi" w:eastAsiaTheme="minorEastAsia" w:cstheme="minorBidi"/>
          <w:b w:val="0"/>
          <w:bCs w:val="0"/>
          <w:kern w:val="2"/>
          <w:sz w:val="22"/>
          <w:szCs w:val="24"/>
          <w14:ligatures w14:val="standardContextual"/>
        </w:rPr>
      </w:pPr>
      <w:del w:id="908" w:author="Vivian Chen" w:date="2025-11-27T10:24:00Z">
        <w:r>
          <w:rPr>
            <w:rStyle w:val="18"/>
            <w:rFonts w:hint="eastAsia"/>
            <w:rPrChange w:id="909" w:author="Vivian Chen" w:date="2025-11-27T10:24:00Z">
              <w:rPr>
                <w:rStyle w:val="21"/>
                <w:rFonts w:hint="eastAsia"/>
              </w:rPr>
            </w:rPrChange>
          </w:rPr>
          <w:delText>7. Appendix A:</w:delText>
        </w:r>
      </w:del>
      <w:del w:id="910" w:author="Vivian Chen" w:date="2025-11-27T10:24:00Z">
        <w:r>
          <w:rPr>
            <w:rFonts w:hint="eastAsia"/>
          </w:rPr>
          <w:tab/>
        </w:r>
      </w:del>
      <w:del w:id="911" w:author="Vivian Chen" w:date="2025-11-27T10:24:00Z">
        <w:r>
          <w:rPr>
            <w:rFonts w:hint="eastAsia"/>
          </w:rPr>
          <w:delText>95</w:delText>
        </w:r>
      </w:del>
    </w:p>
    <w:p>
      <w:pPr>
        <w:pStyle w:val="13"/>
        <w:spacing w:after="156"/>
        <w:rPr>
          <w:del w:id="912" w:author="Vivian Chen" w:date="2025-11-27T10:24:00Z"/>
          <w:rFonts w:hint="eastAsia" w:asciiTheme="minorHAnsi" w:hAnsiTheme="minorHAnsi" w:eastAsiaTheme="minorEastAsia" w:cstheme="minorBidi"/>
          <w:sz w:val="22"/>
          <w:szCs w:val="24"/>
          <w14:ligatures w14:val="standardContextual"/>
        </w:rPr>
      </w:pPr>
      <w:del w:id="913" w:author="Vivian Chen" w:date="2025-11-27T10:24:00Z">
        <w:r>
          <w:rPr>
            <w:rStyle w:val="18"/>
            <w:rFonts w:hint="eastAsia"/>
            <w:rPrChange w:id="914" w:author="Vivian Chen" w:date="2025-11-27T10:24:00Z">
              <w:rPr>
                <w:rStyle w:val="21"/>
                <w:rFonts w:hint="eastAsia"/>
              </w:rPr>
            </w:rPrChange>
          </w:rPr>
          <w:delText>American data center: (https://us-cloud.dnake.com)</w:delText>
        </w:r>
      </w:del>
      <w:del w:id="915" w:author="Vivian Chen" w:date="2025-11-27T10:24:00Z">
        <w:r>
          <w:rPr>
            <w:rFonts w:hint="eastAsia"/>
          </w:rPr>
          <w:tab/>
        </w:r>
      </w:del>
      <w:del w:id="916" w:author="Vivian Chen" w:date="2025-11-27T10:24:00Z">
        <w:r>
          <w:rPr>
            <w:rFonts w:hint="eastAsia"/>
          </w:rPr>
          <w:delText>95</w:delText>
        </w:r>
      </w:del>
    </w:p>
    <w:p>
      <w:pPr>
        <w:pStyle w:val="13"/>
        <w:spacing w:after="156"/>
        <w:rPr>
          <w:del w:id="917" w:author="Vivian Chen" w:date="2025-11-27T10:24:00Z"/>
          <w:rFonts w:hint="eastAsia" w:asciiTheme="minorHAnsi" w:hAnsiTheme="minorHAnsi" w:eastAsiaTheme="minorEastAsia" w:cstheme="minorBidi"/>
          <w:sz w:val="22"/>
          <w:szCs w:val="24"/>
          <w14:ligatures w14:val="standardContextual"/>
        </w:rPr>
      </w:pPr>
      <w:del w:id="918" w:author="Vivian Chen" w:date="2025-11-27T10:24:00Z">
        <w:r>
          <w:rPr>
            <w:rStyle w:val="18"/>
            <w:rFonts w:hint="eastAsia"/>
            <w:rPrChange w:id="919" w:author="Vivian Chen" w:date="2025-11-27T10:24:00Z">
              <w:rPr>
                <w:rStyle w:val="21"/>
                <w:rFonts w:hint="eastAsia"/>
              </w:rPr>
            </w:rPrChange>
          </w:rPr>
          <w:delText>European data center: (https://eu-cloud.dnake.com)</w:delText>
        </w:r>
      </w:del>
      <w:del w:id="920" w:author="Vivian Chen" w:date="2025-11-27T10:24:00Z">
        <w:r>
          <w:rPr>
            <w:rFonts w:hint="eastAsia"/>
          </w:rPr>
          <w:tab/>
        </w:r>
      </w:del>
      <w:del w:id="921" w:author="Vivian Chen" w:date="2025-11-27T10:24:00Z">
        <w:r>
          <w:rPr>
            <w:rFonts w:hint="eastAsia"/>
          </w:rPr>
          <w:delText>96</w:delText>
        </w:r>
      </w:del>
    </w:p>
    <w:p>
      <w:pPr>
        <w:pStyle w:val="13"/>
        <w:spacing w:after="156"/>
        <w:rPr>
          <w:del w:id="922" w:author="Vivian Chen" w:date="2025-11-27T10:24:00Z"/>
          <w:rFonts w:hint="eastAsia" w:asciiTheme="minorHAnsi" w:hAnsiTheme="minorHAnsi" w:eastAsiaTheme="minorEastAsia" w:cstheme="minorBidi"/>
          <w:sz w:val="22"/>
          <w:szCs w:val="24"/>
          <w14:ligatures w14:val="standardContextual"/>
        </w:rPr>
      </w:pPr>
      <w:del w:id="923" w:author="Vivian Chen" w:date="2025-11-27T10:24:00Z">
        <w:r>
          <w:rPr>
            <w:rStyle w:val="18"/>
            <w:rFonts w:hint="eastAsia"/>
            <w:rPrChange w:id="924" w:author="Vivian Chen" w:date="2025-11-27T10:24:00Z">
              <w:rPr>
                <w:rStyle w:val="21"/>
                <w:rFonts w:hint="eastAsia"/>
              </w:rPr>
            </w:rPrChange>
          </w:rPr>
          <w:delText>Indian data center: (https://ind-cloud.ss-iot.com/login)</w:delText>
        </w:r>
      </w:del>
      <w:del w:id="925" w:author="Vivian Chen" w:date="2025-11-27T10:24:00Z">
        <w:r>
          <w:rPr>
            <w:rFonts w:hint="eastAsia"/>
          </w:rPr>
          <w:tab/>
        </w:r>
      </w:del>
      <w:del w:id="926" w:author="Vivian Chen" w:date="2025-11-27T10:24:00Z">
        <w:r>
          <w:rPr>
            <w:rFonts w:hint="eastAsia"/>
          </w:rPr>
          <w:delText>98</w:delText>
        </w:r>
      </w:del>
    </w:p>
    <w:p>
      <w:pPr>
        <w:pStyle w:val="13"/>
        <w:spacing w:after="156"/>
        <w:rPr>
          <w:del w:id="927" w:author="Vivian Chen" w:date="2025-11-27T10:24:00Z"/>
          <w:rFonts w:hint="eastAsia" w:asciiTheme="minorHAnsi" w:hAnsiTheme="minorHAnsi" w:eastAsiaTheme="minorEastAsia" w:cstheme="minorBidi"/>
          <w:sz w:val="22"/>
          <w:szCs w:val="24"/>
          <w14:ligatures w14:val="standardContextual"/>
        </w:rPr>
      </w:pPr>
      <w:del w:id="928" w:author="Vivian Chen" w:date="2025-11-27T10:24:00Z">
        <w:r>
          <w:rPr>
            <w:rStyle w:val="18"/>
            <w:rFonts w:hint="eastAsia"/>
            <w:rPrChange w:id="929" w:author="Vivian Chen" w:date="2025-11-27T10:24:00Z">
              <w:rPr>
                <w:rStyle w:val="21"/>
                <w:rFonts w:hint="eastAsia"/>
              </w:rPr>
            </w:rPrChange>
          </w:rPr>
          <w:delText>SIP or landline supported countries and regions:</w:delText>
        </w:r>
      </w:del>
      <w:del w:id="930" w:author="Vivian Chen" w:date="2025-11-27T10:24:00Z">
        <w:r>
          <w:rPr>
            <w:rFonts w:hint="eastAsia"/>
          </w:rPr>
          <w:tab/>
        </w:r>
      </w:del>
      <w:del w:id="931" w:author="Vivian Chen" w:date="2025-11-27T10:24:00Z">
        <w:r>
          <w:rPr>
            <w:rFonts w:hint="eastAsia"/>
          </w:rPr>
          <w:delText>99</w:delText>
        </w:r>
      </w:del>
    </w:p>
    <w:p>
      <w:pPr>
        <w:pStyle w:val="13"/>
        <w:spacing w:after="156"/>
        <w:rPr>
          <w:rFonts w:hint="eastAsia"/>
          <w:color w:val="000000"/>
          <w:kern w:val="0"/>
          <w:szCs w:val="21"/>
        </w:rPr>
        <w:sectPr>
          <w:headerReference r:id="rId8" w:type="first"/>
          <w:footerReference r:id="rId11" w:type="first"/>
          <w:headerReference r:id="rId6" w:type="default"/>
          <w:footerReference r:id="rId9" w:type="default"/>
          <w:headerReference r:id="rId7" w:type="even"/>
          <w:footerReference r:id="rId10" w:type="even"/>
          <w:pgSz w:w="11906" w:h="16838"/>
          <w:pgMar w:top="1701" w:right="1418" w:bottom="1418" w:left="1701" w:header="851" w:footer="992" w:gutter="0"/>
          <w:cols w:space="0" w:num="1"/>
          <w:titlePg/>
          <w:docGrid w:type="linesAndChars" w:linePitch="312" w:charSpace="0"/>
        </w:sectPr>
      </w:pPr>
      <w:r>
        <w:fldChar w:fldCharType="end"/>
      </w:r>
    </w:p>
    <w:p>
      <w:pPr>
        <w:pStyle w:val="35"/>
        <w:numPr>
          <w:ilvl w:val="0"/>
          <w:numId w:val="0"/>
        </w:numPr>
        <w:spacing w:after="156"/>
        <w:rPr>
          <w:rFonts w:hint="eastAsia"/>
        </w:rPr>
      </w:pPr>
      <w:bookmarkStart w:id="1" w:name="_Toc215131468"/>
      <w:bookmarkStart w:id="2" w:name="_Toc77006277"/>
      <w:bookmarkStart w:id="3" w:name="_Toc77061850"/>
      <w:r>
        <w:t>1</w:t>
      </w:r>
      <w:r>
        <w:rPr>
          <w:rFonts w:hint="eastAsia"/>
        </w:rPr>
        <w:t xml:space="preserve">. </w:t>
      </w:r>
      <w:r>
        <w:t>Introduction</w:t>
      </w:r>
      <w:bookmarkEnd w:id="1"/>
    </w:p>
    <w:p>
      <w:pPr>
        <w:autoSpaceDE w:val="0"/>
        <w:autoSpaceDN w:val="0"/>
        <w:adjustRightInd w:val="0"/>
        <w:spacing w:after="156"/>
        <w:jc w:val="left"/>
        <w:rPr>
          <w:rFonts w:hint="eastAsia" w:cs="Times New Roman"/>
          <w:bCs/>
          <w:color w:val="000000"/>
          <w:kern w:val="0"/>
          <w:szCs w:val="21"/>
        </w:rPr>
      </w:pPr>
    </w:p>
    <w:p>
      <w:pPr>
        <w:pStyle w:val="36"/>
        <w:numPr>
          <w:ilvl w:val="0"/>
          <w:numId w:val="0"/>
        </w:numPr>
        <w:spacing w:after="156"/>
        <w:rPr>
          <w:rFonts w:hint="eastAsia"/>
        </w:rPr>
      </w:pPr>
      <w:bookmarkStart w:id="4" w:name="_Toc215131469"/>
      <w:r>
        <w:t>1.1 Introduction</w:t>
      </w:r>
      <w:bookmarkEnd w:id="4"/>
    </w:p>
    <w:p>
      <w:pPr>
        <w:autoSpaceDE w:val="0"/>
        <w:autoSpaceDN w:val="0"/>
        <w:adjustRightInd w:val="0"/>
        <w:spacing w:after="156"/>
        <w:jc w:val="left"/>
        <w:rPr>
          <w:rFonts w:hint="eastAsia" w:cs="Times New Roman"/>
          <w:bCs/>
          <w:color w:val="000000"/>
          <w:kern w:val="0"/>
          <w:szCs w:val="21"/>
        </w:rPr>
      </w:pPr>
      <w:r>
        <w:rPr>
          <w:rFonts w:cs="Times New Roman"/>
          <w:bCs/>
          <w:color w:val="000000"/>
          <w:kern w:val="0"/>
          <w:szCs w:val="21"/>
        </w:rPr>
        <w:t>1. DNAKE Cloud platform has 3 kinds of accounts, Distributor</w:t>
      </w:r>
      <w:r>
        <w:rPr>
          <w:rFonts w:hint="eastAsia" w:cs="Times New Roman"/>
          <w:bCs/>
          <w:color w:val="000000"/>
          <w:kern w:val="0"/>
          <w:szCs w:val="21"/>
        </w:rPr>
        <w:t>, Sub-distributor（optional）</w:t>
      </w:r>
      <w:r>
        <w:rPr>
          <w:rFonts w:cs="Times New Roman"/>
          <w:bCs/>
          <w:color w:val="000000"/>
          <w:kern w:val="0"/>
          <w:szCs w:val="21"/>
        </w:rPr>
        <w:t xml:space="preserve">, Reseller/Installer and Property Manager. Different users have unique functions on the platform. Here is the table for you to have a look at the distinctions. </w:t>
      </w:r>
    </w:p>
    <w:p>
      <w:pPr>
        <w:autoSpaceDE w:val="0"/>
        <w:autoSpaceDN w:val="0"/>
        <w:adjustRightInd w:val="0"/>
        <w:spacing w:after="156"/>
        <w:jc w:val="left"/>
        <w:rPr>
          <w:rFonts w:hint="eastAsia" w:cs="Times New Roman"/>
          <w:bCs/>
          <w:color w:val="000000"/>
          <w:kern w:val="0"/>
          <w:szCs w:val="21"/>
        </w:rPr>
      </w:pPr>
      <w:r>
        <w:rPr>
          <w:rFonts w:cs="Times New Roman"/>
          <w:bCs/>
          <w:color w:val="000000"/>
          <w:kern w:val="0"/>
          <w:szCs w:val="21"/>
        </w:rPr>
        <w:t xml:space="preserve">2. Reseller/Installer can also create </w:t>
      </w:r>
      <w:r>
        <w:rPr>
          <w:rFonts w:hint="eastAsia" w:cs="Times New Roman"/>
          <w:bCs/>
          <w:color w:val="000000"/>
          <w:kern w:val="0"/>
          <w:szCs w:val="21"/>
        </w:rPr>
        <w:t>site</w:t>
      </w:r>
      <w:r>
        <w:rPr>
          <w:rFonts w:cs="Times New Roman"/>
          <w:bCs/>
          <w:color w:val="000000"/>
          <w:kern w:val="0"/>
          <w:szCs w:val="21"/>
        </w:rPr>
        <w:t>s and switch to sites to manage as a Property Manager.</w:t>
      </w:r>
    </w:p>
    <w:p>
      <w:pPr>
        <w:autoSpaceDE w:val="0"/>
        <w:autoSpaceDN w:val="0"/>
        <w:adjustRightInd w:val="0"/>
        <w:spacing w:after="156"/>
        <w:jc w:val="left"/>
        <w:rPr>
          <w:rFonts w:hint="eastAsia" w:cs="Times New Roman"/>
          <w:bCs/>
          <w:color w:val="000000"/>
          <w:kern w:val="0"/>
          <w:szCs w:val="21"/>
        </w:rPr>
      </w:pPr>
      <w:r>
        <w:rPr>
          <w:rFonts w:cs="Times New Roman"/>
          <w:bCs/>
          <w:color w:val="000000"/>
          <w:kern w:val="0"/>
          <w:szCs w:val="21"/>
        </w:rPr>
        <w:t>3. One Property Manager can manage multiple sites.</w:t>
      </w:r>
    </w:p>
    <w:tbl>
      <w:tblPr>
        <w:tblStyle w:val="31"/>
        <w:tblpPr w:leftFromText="180" w:rightFromText="180" w:vertAnchor="text" w:horzAnchor="margin" w:tblpXSpec="center" w:tblpY="245"/>
        <w:tblW w:w="8647" w:type="dxa"/>
        <w:jc w:val="cente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Layout w:type="fixed"/>
        <w:tblCellMar>
          <w:top w:w="0" w:type="dxa"/>
          <w:left w:w="108" w:type="dxa"/>
          <w:bottom w:w="0" w:type="dxa"/>
          <w:right w:w="108" w:type="dxa"/>
        </w:tblCellMar>
      </w:tblPr>
      <w:tblGrid>
        <w:gridCol w:w="562"/>
        <w:gridCol w:w="2410"/>
        <w:gridCol w:w="2835"/>
        <w:gridCol w:w="2840"/>
      </w:tblGrid>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jc w:val="center"/>
        </w:trPr>
        <w:tc>
          <w:tcPr>
            <w:tcW w:w="562" w:type="dxa"/>
            <w:shd w:val="clear" w:color="auto" w:fill="ED7D31" w:themeFill="accent2"/>
            <w:vAlign w:val="center"/>
          </w:tcPr>
          <w:p>
            <w:pPr>
              <w:autoSpaceDE w:val="0"/>
              <w:autoSpaceDN w:val="0"/>
              <w:adjustRightInd w:val="0"/>
              <w:spacing w:after="0" w:afterLines="0"/>
              <w:jc w:val="center"/>
              <w:rPr>
                <w:rFonts w:hint="eastAsia" w:cs="Times New Roman"/>
                <w:b/>
                <w:bCs/>
                <w:color w:val="000000"/>
                <w:kern w:val="0"/>
                <w:sz w:val="18"/>
                <w:szCs w:val="18"/>
              </w:rPr>
            </w:pPr>
            <w:r>
              <w:rPr>
                <w:rFonts w:hint="eastAsia" w:cs="Times New Roman"/>
                <w:b/>
                <w:bCs/>
                <w:color w:val="000000"/>
                <w:kern w:val="0"/>
                <w:sz w:val="18"/>
                <w:szCs w:val="18"/>
              </w:rPr>
              <w:t>No</w:t>
            </w:r>
            <w:r>
              <w:rPr>
                <w:rFonts w:cs="Times New Roman"/>
                <w:b/>
                <w:bCs/>
                <w:color w:val="000000"/>
                <w:kern w:val="0"/>
                <w:sz w:val="18"/>
                <w:szCs w:val="18"/>
              </w:rPr>
              <w:t>.</w:t>
            </w:r>
          </w:p>
        </w:tc>
        <w:tc>
          <w:tcPr>
            <w:tcW w:w="2410" w:type="dxa"/>
            <w:shd w:val="clear" w:color="auto" w:fill="ED7D31" w:themeFill="accent2"/>
            <w:vAlign w:val="center"/>
          </w:tcPr>
          <w:p>
            <w:pPr>
              <w:autoSpaceDE w:val="0"/>
              <w:autoSpaceDN w:val="0"/>
              <w:adjustRightInd w:val="0"/>
              <w:spacing w:after="0" w:afterLines="0"/>
              <w:jc w:val="center"/>
              <w:rPr>
                <w:rFonts w:hint="eastAsia" w:cs="Times New Roman"/>
                <w:b/>
                <w:bCs/>
                <w:color w:val="000000"/>
                <w:kern w:val="0"/>
                <w:sz w:val="18"/>
                <w:szCs w:val="18"/>
              </w:rPr>
            </w:pPr>
            <w:r>
              <w:rPr>
                <w:rFonts w:hint="eastAsia" w:cs="Times New Roman"/>
                <w:b/>
                <w:bCs/>
                <w:color w:val="000000"/>
                <w:kern w:val="0"/>
                <w:sz w:val="18"/>
                <w:szCs w:val="18"/>
              </w:rPr>
              <w:t>D</w:t>
            </w:r>
            <w:r>
              <w:rPr>
                <w:rFonts w:cs="Times New Roman"/>
                <w:b/>
                <w:bCs/>
                <w:color w:val="000000"/>
                <w:kern w:val="0"/>
                <w:sz w:val="18"/>
                <w:szCs w:val="18"/>
              </w:rPr>
              <w:t>istributor</w:t>
            </w:r>
            <w:r>
              <w:rPr>
                <w:rFonts w:hint="eastAsia" w:cs="Times New Roman"/>
                <w:b/>
                <w:bCs/>
                <w:color w:val="000000"/>
                <w:kern w:val="0"/>
                <w:sz w:val="18"/>
                <w:szCs w:val="18"/>
              </w:rPr>
              <w:t xml:space="preserve"> &amp; Sub-distributor(optional)</w:t>
            </w:r>
          </w:p>
        </w:tc>
        <w:tc>
          <w:tcPr>
            <w:tcW w:w="2835" w:type="dxa"/>
            <w:shd w:val="clear" w:color="auto" w:fill="ED7D31" w:themeFill="accent2"/>
            <w:vAlign w:val="center"/>
          </w:tcPr>
          <w:p>
            <w:pPr>
              <w:autoSpaceDE w:val="0"/>
              <w:autoSpaceDN w:val="0"/>
              <w:adjustRightInd w:val="0"/>
              <w:spacing w:after="0" w:afterLines="0"/>
              <w:jc w:val="center"/>
              <w:rPr>
                <w:rFonts w:hint="eastAsia" w:cs="Times New Roman"/>
                <w:b/>
                <w:bCs/>
                <w:color w:val="000000"/>
                <w:kern w:val="0"/>
                <w:sz w:val="18"/>
                <w:szCs w:val="18"/>
              </w:rPr>
            </w:pPr>
            <w:r>
              <w:rPr>
                <w:rFonts w:cs="Times New Roman"/>
                <w:b/>
                <w:bCs/>
                <w:color w:val="000000"/>
                <w:kern w:val="0"/>
                <w:sz w:val="18"/>
                <w:szCs w:val="18"/>
              </w:rPr>
              <w:t>Reseller /Installer</w:t>
            </w:r>
          </w:p>
        </w:tc>
        <w:tc>
          <w:tcPr>
            <w:tcW w:w="2840" w:type="dxa"/>
            <w:shd w:val="clear" w:color="auto" w:fill="ED7D31" w:themeFill="accent2"/>
            <w:vAlign w:val="center"/>
          </w:tcPr>
          <w:p>
            <w:pPr>
              <w:autoSpaceDE w:val="0"/>
              <w:autoSpaceDN w:val="0"/>
              <w:adjustRightInd w:val="0"/>
              <w:spacing w:after="0" w:afterLines="0"/>
              <w:jc w:val="center"/>
              <w:rPr>
                <w:rFonts w:hint="eastAsia" w:cs="Times New Roman"/>
                <w:b/>
                <w:bCs/>
                <w:color w:val="000000"/>
                <w:kern w:val="0"/>
                <w:sz w:val="18"/>
                <w:szCs w:val="18"/>
              </w:rPr>
            </w:pPr>
            <w:r>
              <w:rPr>
                <w:rFonts w:cs="Times New Roman"/>
                <w:b/>
                <w:bCs/>
                <w:color w:val="000000"/>
                <w:kern w:val="0"/>
                <w:sz w:val="18"/>
                <w:szCs w:val="18"/>
              </w:rPr>
              <w:t>Property Manager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jc w:val="center"/>
        </w:trPr>
        <w:tc>
          <w:tcPr>
            <w:tcW w:w="562" w:type="dxa"/>
            <w:vAlign w:val="center"/>
          </w:tcPr>
          <w:p>
            <w:pPr>
              <w:autoSpaceDE w:val="0"/>
              <w:autoSpaceDN w:val="0"/>
              <w:adjustRightInd w:val="0"/>
              <w:spacing w:after="0" w:afterLines="0"/>
              <w:jc w:val="center"/>
              <w:rPr>
                <w:rFonts w:hint="eastAsia" w:cs="Times New Roman"/>
                <w:b w:val="0"/>
                <w:bCs w:val="0"/>
                <w:color w:val="000000"/>
                <w:kern w:val="0"/>
                <w:sz w:val="18"/>
                <w:szCs w:val="18"/>
              </w:rPr>
            </w:pPr>
            <w:r>
              <w:rPr>
                <w:rFonts w:cs="Times New Roman"/>
                <w:b w:val="0"/>
                <w:bCs w:val="0"/>
                <w:color w:val="000000"/>
                <w:kern w:val="0"/>
                <w:sz w:val="18"/>
                <w:szCs w:val="18"/>
              </w:rPr>
              <w:t>1</w:t>
            </w:r>
          </w:p>
        </w:tc>
        <w:tc>
          <w:tcPr>
            <w:tcW w:w="2410" w:type="dxa"/>
            <w:vAlign w:val="center"/>
          </w:tcPr>
          <w:p>
            <w:pPr>
              <w:autoSpaceDE w:val="0"/>
              <w:autoSpaceDN w:val="0"/>
              <w:adjustRightInd w:val="0"/>
              <w:spacing w:after="0" w:afterLines="0"/>
              <w:jc w:val="center"/>
              <w:rPr>
                <w:rFonts w:hint="eastAsia" w:cs="Times New Roman"/>
                <w:b/>
                <w:bCs/>
                <w:color w:val="000000"/>
                <w:kern w:val="0"/>
                <w:sz w:val="18"/>
                <w:szCs w:val="18"/>
              </w:rPr>
            </w:pPr>
            <w:r>
              <w:rPr>
                <w:rFonts w:cs="Times New Roman"/>
                <w:color w:val="000000"/>
                <w:kern w:val="0"/>
                <w:sz w:val="18"/>
                <w:szCs w:val="18"/>
              </w:rPr>
              <w:t>System Message</w:t>
            </w:r>
          </w:p>
        </w:tc>
        <w:tc>
          <w:tcPr>
            <w:tcW w:w="2835"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System Message</w:t>
            </w:r>
          </w:p>
        </w:tc>
        <w:tc>
          <w:tcPr>
            <w:tcW w:w="2840"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System Message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jc w:val="center"/>
        </w:trPr>
        <w:tc>
          <w:tcPr>
            <w:tcW w:w="562" w:type="dxa"/>
            <w:vAlign w:val="center"/>
          </w:tcPr>
          <w:p>
            <w:pPr>
              <w:autoSpaceDE w:val="0"/>
              <w:autoSpaceDN w:val="0"/>
              <w:adjustRightInd w:val="0"/>
              <w:spacing w:after="0" w:afterLines="0"/>
              <w:jc w:val="center"/>
              <w:rPr>
                <w:rFonts w:hint="eastAsia" w:cs="Times New Roman"/>
                <w:b w:val="0"/>
                <w:bCs w:val="0"/>
                <w:color w:val="000000"/>
                <w:kern w:val="0"/>
                <w:sz w:val="18"/>
                <w:szCs w:val="18"/>
              </w:rPr>
            </w:pPr>
            <w:r>
              <w:rPr>
                <w:rFonts w:cs="Times New Roman"/>
                <w:b w:val="0"/>
                <w:bCs w:val="0"/>
                <w:color w:val="000000"/>
                <w:kern w:val="0"/>
                <w:sz w:val="18"/>
                <w:szCs w:val="18"/>
              </w:rPr>
              <w:t>2</w:t>
            </w:r>
          </w:p>
        </w:tc>
        <w:tc>
          <w:tcPr>
            <w:tcW w:w="2410" w:type="dxa"/>
            <w:vAlign w:val="center"/>
          </w:tcPr>
          <w:p>
            <w:pPr>
              <w:autoSpaceDE w:val="0"/>
              <w:autoSpaceDN w:val="0"/>
              <w:adjustRightInd w:val="0"/>
              <w:spacing w:after="0" w:afterLines="0"/>
              <w:jc w:val="center"/>
              <w:rPr>
                <w:rFonts w:hint="eastAsia" w:cs="Times New Roman"/>
                <w:b/>
                <w:bCs/>
                <w:color w:val="000000"/>
                <w:kern w:val="0"/>
                <w:sz w:val="18"/>
                <w:szCs w:val="18"/>
              </w:rPr>
            </w:pPr>
            <w:r>
              <w:rPr>
                <w:rFonts w:cs="Times New Roman"/>
                <w:color w:val="000000"/>
                <w:kern w:val="0"/>
                <w:sz w:val="18"/>
                <w:szCs w:val="18"/>
              </w:rPr>
              <w:t>Personal Center</w:t>
            </w:r>
          </w:p>
        </w:tc>
        <w:tc>
          <w:tcPr>
            <w:tcW w:w="2835"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Personal Center</w:t>
            </w:r>
          </w:p>
        </w:tc>
        <w:tc>
          <w:tcPr>
            <w:tcW w:w="2840"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Personal Center</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jc w:val="center"/>
        </w:trPr>
        <w:tc>
          <w:tcPr>
            <w:tcW w:w="562" w:type="dxa"/>
            <w:vAlign w:val="center"/>
          </w:tcPr>
          <w:p>
            <w:pPr>
              <w:autoSpaceDE w:val="0"/>
              <w:autoSpaceDN w:val="0"/>
              <w:adjustRightInd w:val="0"/>
              <w:spacing w:after="0" w:afterLines="0"/>
              <w:jc w:val="center"/>
              <w:rPr>
                <w:rFonts w:hint="eastAsia" w:cs="Times New Roman"/>
                <w:b w:val="0"/>
                <w:bCs w:val="0"/>
                <w:color w:val="000000"/>
                <w:kern w:val="0"/>
                <w:sz w:val="18"/>
                <w:szCs w:val="18"/>
              </w:rPr>
            </w:pPr>
            <w:r>
              <w:rPr>
                <w:rFonts w:cs="Times New Roman"/>
                <w:b w:val="0"/>
                <w:bCs w:val="0"/>
                <w:color w:val="000000"/>
                <w:kern w:val="0"/>
                <w:sz w:val="18"/>
                <w:szCs w:val="18"/>
              </w:rPr>
              <w:t>4</w:t>
            </w:r>
          </w:p>
        </w:tc>
        <w:tc>
          <w:tcPr>
            <w:tcW w:w="2410" w:type="dxa"/>
            <w:vAlign w:val="center"/>
          </w:tcPr>
          <w:p>
            <w:pPr>
              <w:autoSpaceDE w:val="0"/>
              <w:autoSpaceDN w:val="0"/>
              <w:adjustRightInd w:val="0"/>
              <w:spacing w:after="0" w:afterLines="0"/>
              <w:jc w:val="center"/>
              <w:rPr>
                <w:rFonts w:hint="eastAsia" w:cs="Times New Roman"/>
                <w:b/>
                <w:bCs/>
                <w:color w:val="000000"/>
                <w:kern w:val="0"/>
                <w:sz w:val="18"/>
                <w:szCs w:val="18"/>
              </w:rPr>
            </w:pPr>
            <w:r>
              <w:rPr>
                <w:rFonts w:cs="Times New Roman"/>
                <w:color w:val="000000"/>
                <w:kern w:val="0"/>
                <w:sz w:val="18"/>
                <w:szCs w:val="18"/>
              </w:rPr>
              <w:t>Reseller/Installer</w:t>
            </w:r>
          </w:p>
        </w:tc>
        <w:tc>
          <w:tcPr>
            <w:tcW w:w="2835"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Property Manager</w:t>
            </w:r>
          </w:p>
        </w:tc>
        <w:tc>
          <w:tcPr>
            <w:tcW w:w="2840" w:type="dxa"/>
            <w:vAlign w:val="center"/>
          </w:tcPr>
          <w:p>
            <w:pPr>
              <w:autoSpaceDE w:val="0"/>
              <w:autoSpaceDN w:val="0"/>
              <w:adjustRightInd w:val="0"/>
              <w:spacing w:after="0" w:afterLines="0"/>
              <w:jc w:val="center"/>
              <w:rPr>
                <w:rFonts w:hint="eastAsia" w:cs="Times New Roman"/>
                <w:color w:val="000000"/>
                <w:kern w:val="0"/>
                <w:sz w:val="18"/>
                <w:szCs w:val="18"/>
              </w:rPr>
            </w:pPr>
            <w:r>
              <w:rPr>
                <w:rFonts w:hint="eastAsia" w:cs="Times New Roman"/>
                <w:color w:val="000000"/>
                <w:kern w:val="0"/>
                <w:sz w:val="18"/>
                <w:szCs w:val="18"/>
              </w:rPr>
              <w:t>Device</w:t>
            </w:r>
            <w:r>
              <w:rPr>
                <w:rFonts w:cs="Times New Roman"/>
                <w:color w:val="000000"/>
                <w:kern w:val="0"/>
                <w:sz w:val="18"/>
                <w:szCs w:val="18"/>
              </w:rPr>
              <w:t xml:space="preserve"> (List)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jc w:val="center"/>
        </w:trPr>
        <w:tc>
          <w:tcPr>
            <w:tcW w:w="562" w:type="dxa"/>
            <w:vAlign w:val="center"/>
          </w:tcPr>
          <w:p>
            <w:pPr>
              <w:autoSpaceDE w:val="0"/>
              <w:autoSpaceDN w:val="0"/>
              <w:adjustRightInd w:val="0"/>
              <w:spacing w:after="0" w:afterLines="0"/>
              <w:jc w:val="center"/>
              <w:rPr>
                <w:rFonts w:hint="eastAsia" w:cs="Times New Roman"/>
                <w:b w:val="0"/>
                <w:bCs w:val="0"/>
                <w:color w:val="000000"/>
                <w:kern w:val="0"/>
                <w:sz w:val="18"/>
                <w:szCs w:val="18"/>
              </w:rPr>
            </w:pPr>
            <w:r>
              <w:rPr>
                <w:rFonts w:cs="Times New Roman"/>
                <w:b w:val="0"/>
                <w:bCs w:val="0"/>
                <w:color w:val="000000"/>
                <w:kern w:val="0"/>
                <w:sz w:val="18"/>
                <w:szCs w:val="18"/>
              </w:rPr>
              <w:t>5</w:t>
            </w:r>
          </w:p>
        </w:tc>
        <w:tc>
          <w:tcPr>
            <w:tcW w:w="2410" w:type="dxa"/>
            <w:vAlign w:val="center"/>
          </w:tcPr>
          <w:p>
            <w:pPr>
              <w:autoSpaceDE w:val="0"/>
              <w:autoSpaceDN w:val="0"/>
              <w:adjustRightInd w:val="0"/>
              <w:spacing w:after="0" w:afterLines="0"/>
              <w:jc w:val="center"/>
              <w:rPr>
                <w:rFonts w:hint="eastAsia" w:cs="Times New Roman"/>
                <w:b/>
                <w:bCs/>
                <w:color w:val="000000"/>
                <w:kern w:val="0"/>
                <w:sz w:val="18"/>
                <w:szCs w:val="18"/>
              </w:rPr>
            </w:pPr>
            <w:r>
              <w:rPr>
                <w:rFonts w:hint="eastAsia" w:cs="Times New Roman"/>
                <w:b/>
                <w:bCs/>
                <w:color w:val="000000"/>
                <w:kern w:val="0"/>
                <w:sz w:val="18"/>
                <w:szCs w:val="18"/>
              </w:rPr>
              <w:t>/</w:t>
            </w:r>
          </w:p>
        </w:tc>
        <w:tc>
          <w:tcPr>
            <w:tcW w:w="2835"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Project</w:t>
            </w:r>
          </w:p>
        </w:tc>
        <w:tc>
          <w:tcPr>
            <w:tcW w:w="2840" w:type="dxa"/>
            <w:vAlign w:val="center"/>
          </w:tcPr>
          <w:p>
            <w:pPr>
              <w:autoSpaceDE w:val="0"/>
              <w:autoSpaceDN w:val="0"/>
              <w:adjustRightInd w:val="0"/>
              <w:spacing w:after="0" w:afterLines="0"/>
              <w:jc w:val="center"/>
              <w:rPr>
                <w:rFonts w:hint="eastAsia" w:cs="Times New Roman"/>
                <w:color w:val="000000"/>
                <w:kern w:val="0"/>
                <w:sz w:val="18"/>
                <w:szCs w:val="18"/>
              </w:rPr>
            </w:pPr>
            <w:r>
              <w:rPr>
                <w:rFonts w:hint="eastAsia" w:cs="Times New Roman"/>
                <w:color w:val="000000"/>
                <w:kern w:val="0"/>
                <w:sz w:val="18"/>
                <w:szCs w:val="18"/>
              </w:rPr>
              <w:t>Apartment</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jc w:val="center"/>
        </w:trPr>
        <w:tc>
          <w:tcPr>
            <w:tcW w:w="562" w:type="dxa"/>
            <w:vAlign w:val="center"/>
          </w:tcPr>
          <w:p>
            <w:pPr>
              <w:autoSpaceDE w:val="0"/>
              <w:autoSpaceDN w:val="0"/>
              <w:adjustRightInd w:val="0"/>
              <w:spacing w:after="0" w:afterLines="0"/>
              <w:jc w:val="center"/>
              <w:rPr>
                <w:rFonts w:hint="eastAsia" w:cs="Times New Roman"/>
                <w:b w:val="0"/>
                <w:bCs w:val="0"/>
                <w:color w:val="000000"/>
                <w:kern w:val="0"/>
                <w:sz w:val="18"/>
                <w:szCs w:val="18"/>
              </w:rPr>
            </w:pPr>
            <w:r>
              <w:rPr>
                <w:rFonts w:cs="Times New Roman"/>
                <w:b w:val="0"/>
                <w:bCs w:val="0"/>
                <w:color w:val="000000"/>
                <w:kern w:val="0"/>
                <w:sz w:val="18"/>
                <w:szCs w:val="18"/>
              </w:rPr>
              <w:t>6</w:t>
            </w:r>
          </w:p>
        </w:tc>
        <w:tc>
          <w:tcPr>
            <w:tcW w:w="2410" w:type="dxa"/>
            <w:vAlign w:val="center"/>
          </w:tcPr>
          <w:p>
            <w:pPr>
              <w:autoSpaceDE w:val="0"/>
              <w:autoSpaceDN w:val="0"/>
              <w:adjustRightInd w:val="0"/>
              <w:spacing w:after="0" w:afterLines="0"/>
              <w:jc w:val="center"/>
              <w:rPr>
                <w:rFonts w:hint="eastAsia" w:cs="Times New Roman"/>
                <w:b/>
                <w:bCs/>
                <w:color w:val="000000"/>
                <w:kern w:val="0"/>
                <w:sz w:val="18"/>
                <w:szCs w:val="18"/>
              </w:rPr>
            </w:pPr>
            <w:r>
              <w:rPr>
                <w:rFonts w:hint="eastAsia" w:cs="Times New Roman"/>
                <w:b/>
                <w:bCs/>
                <w:color w:val="000000"/>
                <w:kern w:val="0"/>
                <w:sz w:val="18"/>
                <w:szCs w:val="18"/>
              </w:rPr>
              <w:t>/</w:t>
            </w:r>
          </w:p>
        </w:tc>
        <w:tc>
          <w:tcPr>
            <w:tcW w:w="2835"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Device (Management)</w:t>
            </w:r>
          </w:p>
        </w:tc>
        <w:tc>
          <w:tcPr>
            <w:tcW w:w="2840"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R</w:t>
            </w:r>
            <w:r>
              <w:rPr>
                <w:rFonts w:hint="eastAsia" w:cs="Times New Roman"/>
                <w:color w:val="000000"/>
                <w:kern w:val="0"/>
                <w:sz w:val="18"/>
                <w:szCs w:val="18"/>
              </w:rPr>
              <w:t>esident</w:t>
            </w:r>
            <w:r>
              <w:rPr>
                <w:rFonts w:cs="Times New Roman"/>
                <w:color w:val="000000"/>
                <w:kern w:val="0"/>
                <w:sz w:val="18"/>
                <w:szCs w:val="18"/>
              </w:rPr>
              <w:t xml:space="preserve"> (Resident &amp; Access Control)</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jc w:val="center"/>
        </w:trPr>
        <w:tc>
          <w:tcPr>
            <w:tcW w:w="562" w:type="dxa"/>
            <w:vAlign w:val="center"/>
          </w:tcPr>
          <w:p>
            <w:pPr>
              <w:autoSpaceDE w:val="0"/>
              <w:autoSpaceDN w:val="0"/>
              <w:adjustRightInd w:val="0"/>
              <w:spacing w:after="0" w:afterLines="0"/>
              <w:jc w:val="center"/>
              <w:rPr>
                <w:rFonts w:hint="eastAsia" w:cs="Times New Roman"/>
                <w:b w:val="0"/>
                <w:bCs w:val="0"/>
                <w:color w:val="000000"/>
                <w:kern w:val="0"/>
                <w:sz w:val="18"/>
                <w:szCs w:val="18"/>
              </w:rPr>
            </w:pPr>
            <w:r>
              <w:rPr>
                <w:rFonts w:hint="eastAsia" w:cs="Times New Roman"/>
                <w:b w:val="0"/>
                <w:bCs w:val="0"/>
                <w:color w:val="000000"/>
                <w:kern w:val="0"/>
                <w:sz w:val="18"/>
                <w:szCs w:val="18"/>
              </w:rPr>
              <w:t>7</w:t>
            </w:r>
          </w:p>
        </w:tc>
        <w:tc>
          <w:tcPr>
            <w:tcW w:w="2410" w:type="dxa"/>
            <w:vAlign w:val="center"/>
          </w:tcPr>
          <w:p>
            <w:pPr>
              <w:autoSpaceDE w:val="0"/>
              <w:autoSpaceDN w:val="0"/>
              <w:adjustRightInd w:val="0"/>
              <w:spacing w:after="0" w:afterLines="0"/>
              <w:jc w:val="center"/>
              <w:rPr>
                <w:rFonts w:hint="eastAsia" w:cs="Times New Roman"/>
                <w:b/>
                <w:bCs/>
                <w:color w:val="000000"/>
                <w:kern w:val="0"/>
                <w:sz w:val="18"/>
                <w:szCs w:val="18"/>
              </w:rPr>
            </w:pPr>
            <w:r>
              <w:rPr>
                <w:rFonts w:hint="eastAsia" w:cs="Times New Roman"/>
                <w:color w:val="000000"/>
                <w:kern w:val="0"/>
                <w:sz w:val="18"/>
                <w:szCs w:val="18"/>
              </w:rPr>
              <w:t>License</w:t>
            </w:r>
            <w:r>
              <w:rPr>
                <w:rFonts w:cs="Times New Roman"/>
                <w:color w:val="000000"/>
                <w:kern w:val="0"/>
                <w:sz w:val="18"/>
                <w:szCs w:val="18"/>
              </w:rPr>
              <w:t xml:space="preserve"> L</w:t>
            </w:r>
            <w:r>
              <w:rPr>
                <w:rFonts w:hint="eastAsia" w:cs="Times New Roman"/>
                <w:color w:val="000000"/>
                <w:kern w:val="0"/>
                <w:sz w:val="18"/>
                <w:szCs w:val="18"/>
              </w:rPr>
              <w:t>og</w:t>
            </w:r>
          </w:p>
        </w:tc>
        <w:tc>
          <w:tcPr>
            <w:tcW w:w="2835" w:type="dxa"/>
            <w:vAlign w:val="center"/>
          </w:tcPr>
          <w:p>
            <w:pPr>
              <w:autoSpaceDE w:val="0"/>
              <w:autoSpaceDN w:val="0"/>
              <w:adjustRightInd w:val="0"/>
              <w:spacing w:after="0" w:afterLines="0"/>
              <w:jc w:val="center"/>
              <w:rPr>
                <w:rFonts w:hint="eastAsia" w:cs="Times New Roman"/>
                <w:color w:val="000000"/>
                <w:kern w:val="0"/>
                <w:sz w:val="18"/>
                <w:szCs w:val="18"/>
              </w:rPr>
            </w:pPr>
            <w:r>
              <w:rPr>
                <w:rFonts w:hint="eastAsia" w:cs="Times New Roman"/>
                <w:color w:val="000000"/>
                <w:kern w:val="0"/>
                <w:sz w:val="18"/>
                <w:szCs w:val="18"/>
              </w:rPr>
              <w:t>License</w:t>
            </w:r>
            <w:r>
              <w:rPr>
                <w:rFonts w:cs="Times New Roman"/>
                <w:color w:val="000000"/>
                <w:kern w:val="0"/>
                <w:sz w:val="18"/>
                <w:szCs w:val="18"/>
              </w:rPr>
              <w:t xml:space="preserve"> L</w:t>
            </w:r>
            <w:r>
              <w:rPr>
                <w:rFonts w:hint="eastAsia" w:cs="Times New Roman"/>
                <w:color w:val="000000"/>
                <w:kern w:val="0"/>
                <w:sz w:val="18"/>
                <w:szCs w:val="18"/>
              </w:rPr>
              <w:t>og</w:t>
            </w:r>
          </w:p>
        </w:tc>
        <w:tc>
          <w:tcPr>
            <w:tcW w:w="2840" w:type="dxa"/>
            <w:vAlign w:val="center"/>
          </w:tcPr>
          <w:p>
            <w:pPr>
              <w:autoSpaceDE w:val="0"/>
              <w:autoSpaceDN w:val="0"/>
              <w:adjustRightInd w:val="0"/>
              <w:spacing w:after="0" w:afterLines="0"/>
              <w:jc w:val="center"/>
              <w:rPr>
                <w:rFonts w:hint="eastAsia" w:cs="Times New Roman"/>
                <w:color w:val="000000"/>
                <w:kern w:val="0"/>
                <w:sz w:val="18"/>
                <w:szCs w:val="18"/>
              </w:rPr>
            </w:pPr>
            <w:r>
              <w:rPr>
                <w:rFonts w:hint="eastAsia" w:cs="Times New Roman"/>
                <w:color w:val="000000"/>
                <w:kern w:val="0"/>
                <w:sz w:val="18"/>
                <w:szCs w:val="18"/>
              </w:rPr>
              <w:t>License</w:t>
            </w:r>
            <w:r>
              <w:rPr>
                <w:rFonts w:cs="Times New Roman"/>
                <w:color w:val="000000"/>
                <w:kern w:val="0"/>
                <w:sz w:val="18"/>
                <w:szCs w:val="18"/>
              </w:rPr>
              <w:t xml:space="preserve"> L</w:t>
            </w:r>
            <w:r>
              <w:rPr>
                <w:rFonts w:hint="eastAsia" w:cs="Times New Roman"/>
                <w:color w:val="000000"/>
                <w:kern w:val="0"/>
                <w:sz w:val="18"/>
                <w:szCs w:val="18"/>
              </w:rPr>
              <w:t>og</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jc w:val="center"/>
        </w:trPr>
        <w:tc>
          <w:tcPr>
            <w:tcW w:w="562" w:type="dxa"/>
            <w:vAlign w:val="center"/>
          </w:tcPr>
          <w:p>
            <w:pPr>
              <w:autoSpaceDE w:val="0"/>
              <w:autoSpaceDN w:val="0"/>
              <w:adjustRightInd w:val="0"/>
              <w:spacing w:after="0" w:afterLines="0"/>
              <w:jc w:val="center"/>
              <w:rPr>
                <w:rFonts w:hint="eastAsia" w:cs="Times New Roman"/>
                <w:b w:val="0"/>
                <w:bCs w:val="0"/>
                <w:color w:val="000000"/>
                <w:kern w:val="0"/>
                <w:sz w:val="18"/>
                <w:szCs w:val="18"/>
              </w:rPr>
            </w:pPr>
            <w:r>
              <w:rPr>
                <w:rFonts w:hint="eastAsia" w:cs="Times New Roman"/>
                <w:b w:val="0"/>
                <w:bCs w:val="0"/>
                <w:color w:val="000000"/>
                <w:kern w:val="0"/>
                <w:sz w:val="18"/>
                <w:szCs w:val="18"/>
              </w:rPr>
              <w:t>8</w:t>
            </w:r>
          </w:p>
        </w:tc>
        <w:tc>
          <w:tcPr>
            <w:tcW w:w="2410" w:type="dxa"/>
            <w:vAlign w:val="center"/>
          </w:tcPr>
          <w:p>
            <w:pPr>
              <w:autoSpaceDE w:val="0"/>
              <w:autoSpaceDN w:val="0"/>
              <w:adjustRightInd w:val="0"/>
              <w:spacing w:after="0" w:afterLines="0"/>
              <w:jc w:val="center"/>
              <w:rPr>
                <w:rFonts w:hint="eastAsia" w:cs="Times New Roman"/>
                <w:b/>
                <w:bCs/>
                <w:color w:val="000000"/>
                <w:kern w:val="0"/>
                <w:sz w:val="18"/>
                <w:szCs w:val="18"/>
              </w:rPr>
            </w:pPr>
            <w:r>
              <w:rPr>
                <w:rFonts w:hint="eastAsia" w:cs="Times New Roman"/>
                <w:b/>
                <w:bCs/>
                <w:color w:val="000000"/>
                <w:kern w:val="0"/>
                <w:sz w:val="18"/>
                <w:szCs w:val="18"/>
              </w:rPr>
              <w:t>/</w:t>
            </w:r>
          </w:p>
        </w:tc>
        <w:tc>
          <w:tcPr>
            <w:tcW w:w="2835" w:type="dxa"/>
            <w:vAlign w:val="center"/>
          </w:tcPr>
          <w:p>
            <w:pPr>
              <w:autoSpaceDE w:val="0"/>
              <w:autoSpaceDN w:val="0"/>
              <w:adjustRightInd w:val="0"/>
              <w:spacing w:after="0" w:afterLines="0"/>
              <w:jc w:val="center"/>
              <w:rPr>
                <w:rFonts w:hint="eastAsia" w:cs="Times New Roman"/>
                <w:color w:val="000000"/>
                <w:kern w:val="0"/>
                <w:sz w:val="18"/>
                <w:szCs w:val="18"/>
              </w:rPr>
            </w:pPr>
            <w:r>
              <w:rPr>
                <w:rFonts w:hint="eastAsia" w:cs="Times New Roman"/>
                <w:color w:val="000000"/>
                <w:kern w:val="0"/>
                <w:sz w:val="18"/>
                <w:szCs w:val="18"/>
              </w:rPr>
              <w:t>Update</w:t>
            </w:r>
            <w:r>
              <w:rPr>
                <w:rFonts w:cs="Times New Roman"/>
                <w:color w:val="000000"/>
                <w:kern w:val="0"/>
                <w:sz w:val="18"/>
                <w:szCs w:val="18"/>
              </w:rPr>
              <w:t xml:space="preserve"> (Firmware List &amp; Update List)</w:t>
            </w:r>
          </w:p>
        </w:tc>
        <w:tc>
          <w:tcPr>
            <w:tcW w:w="2840"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Security Alarm</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jc w:val="center"/>
        </w:trPr>
        <w:tc>
          <w:tcPr>
            <w:tcW w:w="562" w:type="dxa"/>
            <w:vAlign w:val="center"/>
          </w:tcPr>
          <w:p>
            <w:pPr>
              <w:autoSpaceDE w:val="0"/>
              <w:autoSpaceDN w:val="0"/>
              <w:adjustRightInd w:val="0"/>
              <w:spacing w:after="0" w:afterLines="0"/>
              <w:jc w:val="center"/>
              <w:rPr>
                <w:rFonts w:hint="eastAsia" w:cs="Times New Roman"/>
                <w:b w:val="0"/>
                <w:bCs w:val="0"/>
                <w:color w:val="000000"/>
                <w:kern w:val="0"/>
                <w:sz w:val="18"/>
                <w:szCs w:val="18"/>
              </w:rPr>
            </w:pPr>
            <w:r>
              <w:rPr>
                <w:rFonts w:cs="Times New Roman"/>
                <w:b w:val="0"/>
                <w:bCs w:val="0"/>
                <w:color w:val="000000"/>
                <w:kern w:val="0"/>
                <w:sz w:val="18"/>
                <w:szCs w:val="18"/>
              </w:rPr>
              <w:t>9</w:t>
            </w:r>
          </w:p>
        </w:tc>
        <w:tc>
          <w:tcPr>
            <w:tcW w:w="2410" w:type="dxa"/>
            <w:vAlign w:val="center"/>
          </w:tcPr>
          <w:p>
            <w:pPr>
              <w:autoSpaceDE w:val="0"/>
              <w:autoSpaceDN w:val="0"/>
              <w:adjustRightInd w:val="0"/>
              <w:spacing w:after="0" w:afterLines="0"/>
              <w:jc w:val="center"/>
              <w:rPr>
                <w:rFonts w:hint="eastAsia" w:cs="Times New Roman"/>
                <w:b/>
                <w:bCs/>
                <w:color w:val="000000"/>
                <w:kern w:val="0"/>
                <w:sz w:val="18"/>
                <w:szCs w:val="18"/>
              </w:rPr>
            </w:pPr>
            <w:r>
              <w:rPr>
                <w:rFonts w:cs="Times New Roman"/>
                <w:color w:val="000000"/>
                <w:kern w:val="0"/>
                <w:sz w:val="18"/>
                <w:szCs w:val="18"/>
              </w:rPr>
              <w:t>My message</w:t>
            </w:r>
          </w:p>
        </w:tc>
        <w:tc>
          <w:tcPr>
            <w:tcW w:w="2835"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My message</w:t>
            </w:r>
          </w:p>
        </w:tc>
        <w:tc>
          <w:tcPr>
            <w:tcW w:w="2840"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My message</w:t>
            </w:r>
          </w:p>
        </w:tc>
      </w:tr>
      <w:tr>
        <w:tblPrEx>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Ex>
        <w:trPr>
          <w:trHeight w:val="454" w:hRule="atLeast"/>
          <w:jc w:val="center"/>
        </w:trPr>
        <w:tc>
          <w:tcPr>
            <w:tcW w:w="562" w:type="dxa"/>
            <w:vAlign w:val="center"/>
          </w:tcPr>
          <w:p>
            <w:pPr>
              <w:autoSpaceDE w:val="0"/>
              <w:autoSpaceDN w:val="0"/>
              <w:adjustRightInd w:val="0"/>
              <w:spacing w:after="0" w:afterLines="0"/>
              <w:jc w:val="center"/>
              <w:rPr>
                <w:rFonts w:hint="eastAsia" w:cs="Times New Roman"/>
                <w:b w:val="0"/>
                <w:bCs w:val="0"/>
                <w:color w:val="000000"/>
                <w:kern w:val="0"/>
                <w:sz w:val="18"/>
                <w:szCs w:val="18"/>
              </w:rPr>
            </w:pPr>
            <w:r>
              <w:rPr>
                <w:rFonts w:hint="eastAsia" w:cs="Times New Roman"/>
                <w:b w:val="0"/>
                <w:bCs w:val="0"/>
                <w:color w:val="000000"/>
                <w:kern w:val="0"/>
                <w:sz w:val="18"/>
                <w:szCs w:val="18"/>
              </w:rPr>
              <w:t>1</w:t>
            </w:r>
            <w:r>
              <w:rPr>
                <w:rFonts w:cs="Times New Roman"/>
                <w:b w:val="0"/>
                <w:bCs w:val="0"/>
                <w:color w:val="000000"/>
                <w:kern w:val="0"/>
                <w:sz w:val="18"/>
                <w:szCs w:val="18"/>
              </w:rPr>
              <w:t>0</w:t>
            </w:r>
          </w:p>
        </w:tc>
        <w:tc>
          <w:tcPr>
            <w:tcW w:w="2410" w:type="dxa"/>
            <w:vAlign w:val="center"/>
          </w:tcPr>
          <w:p>
            <w:pPr>
              <w:autoSpaceDE w:val="0"/>
              <w:autoSpaceDN w:val="0"/>
              <w:adjustRightInd w:val="0"/>
              <w:spacing w:after="0" w:afterLines="0"/>
              <w:jc w:val="center"/>
              <w:rPr>
                <w:rFonts w:hint="eastAsia" w:cs="Times New Roman"/>
                <w:b/>
                <w:bCs/>
                <w:color w:val="000000"/>
                <w:kern w:val="0"/>
                <w:sz w:val="18"/>
                <w:szCs w:val="18"/>
              </w:rPr>
            </w:pPr>
            <w:r>
              <w:rPr>
                <w:rFonts w:hint="eastAsia" w:cs="Times New Roman"/>
                <w:b/>
                <w:bCs/>
                <w:color w:val="000000"/>
                <w:kern w:val="0"/>
                <w:sz w:val="18"/>
                <w:szCs w:val="18"/>
              </w:rPr>
              <w:t>/</w:t>
            </w:r>
          </w:p>
        </w:tc>
        <w:tc>
          <w:tcPr>
            <w:tcW w:w="2835"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w:t>
            </w:r>
          </w:p>
        </w:tc>
        <w:tc>
          <w:tcPr>
            <w:tcW w:w="2840" w:type="dxa"/>
            <w:vAlign w:val="center"/>
          </w:tcPr>
          <w:p>
            <w:pPr>
              <w:autoSpaceDE w:val="0"/>
              <w:autoSpaceDN w:val="0"/>
              <w:adjustRightInd w:val="0"/>
              <w:spacing w:after="0" w:afterLines="0"/>
              <w:jc w:val="center"/>
              <w:rPr>
                <w:rFonts w:hint="eastAsia" w:cs="Times New Roman"/>
                <w:color w:val="000000"/>
                <w:kern w:val="0"/>
                <w:sz w:val="18"/>
                <w:szCs w:val="18"/>
              </w:rPr>
            </w:pPr>
            <w:r>
              <w:rPr>
                <w:rFonts w:cs="Times New Roman"/>
                <w:color w:val="000000"/>
                <w:kern w:val="0"/>
                <w:sz w:val="18"/>
                <w:szCs w:val="18"/>
              </w:rPr>
              <w:t>Log</w:t>
            </w:r>
          </w:p>
        </w:tc>
      </w:tr>
    </w:tbl>
    <w:p>
      <w:pPr>
        <w:pStyle w:val="36"/>
        <w:numPr>
          <w:ilvl w:val="0"/>
          <w:numId w:val="0"/>
        </w:numPr>
        <w:spacing w:after="156"/>
        <w:ind w:left="227" w:hanging="227"/>
        <w:rPr>
          <w:rFonts w:hint="eastAsia"/>
        </w:rPr>
      </w:pPr>
      <w:bookmarkStart w:id="5" w:name="_Toc215131470"/>
      <w:r>
        <w:t>1.2 Introduction of some icons</w:t>
      </w:r>
      <w:bookmarkEnd w:id="5"/>
    </w:p>
    <w:p>
      <w:pPr>
        <w:spacing w:after="156"/>
        <w:rPr>
          <w:rFonts w:hint="eastAsia" w:cs="Times New Roman"/>
          <w:color w:val="000000"/>
          <w:kern w:val="0"/>
          <w:szCs w:val="24"/>
        </w:rPr>
      </w:pPr>
      <w:r>
        <w:rPr>
          <w:rFonts w:cs="Times New Roman"/>
          <w:color w:val="000000"/>
          <w:kern w:val="0"/>
          <w:szCs w:val="24"/>
        </w:rPr>
        <w:t>1. The icons you may see in the platform.</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082"/>
        <w:gridCol w:w="3235"/>
        <w:gridCol w:w="967"/>
        <w:gridCol w:w="34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1082" w:type="dxa"/>
            <w:vAlign w:val="center"/>
          </w:tcPr>
          <w:p>
            <w:pPr>
              <w:widowControl/>
              <w:spacing w:after="0" w:afterLines="0"/>
              <w:jc w:val="center"/>
              <w:rPr>
                <w:rFonts w:hint="eastAsia"/>
              </w:rPr>
            </w:pPr>
            <w:r>
              <w:rPr>
                <w:rFonts w:hint="eastAsia"/>
              </w:rPr>
              <w:drawing>
                <wp:inline distT="0" distB="0" distL="0" distR="0">
                  <wp:extent cx="305435" cy="291465"/>
                  <wp:effectExtent l="0" t="0" r="0" b="0"/>
                  <wp:docPr id="110407645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76450" name="图片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306000" cy="291600"/>
                          </a:xfrm>
                          <a:prstGeom prst="rect">
                            <a:avLst/>
                          </a:prstGeom>
                          <a:noFill/>
                          <a:ln>
                            <a:noFill/>
                          </a:ln>
                        </pic:spPr>
                      </pic:pic>
                    </a:graphicData>
                  </a:graphic>
                </wp:inline>
              </w:drawing>
            </w:r>
          </w:p>
        </w:tc>
        <w:tc>
          <w:tcPr>
            <w:tcW w:w="3235" w:type="dxa"/>
            <w:vAlign w:val="center"/>
          </w:tcPr>
          <w:p>
            <w:pPr>
              <w:widowControl/>
              <w:spacing w:after="0" w:afterLines="0"/>
              <w:jc w:val="left"/>
              <w:rPr>
                <w:rFonts w:hint="eastAsia" w:cs="Times New Roman"/>
                <w:color w:val="000000"/>
                <w:kern w:val="0"/>
                <w:szCs w:val="21"/>
              </w:rPr>
            </w:pPr>
            <w:r>
              <w:rPr>
                <w:rFonts w:hint="eastAsia" w:cs="Times New Roman"/>
                <w:color w:val="000000"/>
                <w:kern w:val="0"/>
                <w:szCs w:val="21"/>
              </w:rPr>
              <w:t>E</w:t>
            </w:r>
            <w:r>
              <w:rPr>
                <w:rFonts w:cs="Times New Roman"/>
                <w:color w:val="000000"/>
                <w:kern w:val="0"/>
                <w:szCs w:val="21"/>
              </w:rPr>
              <w:t>dit</w:t>
            </w:r>
          </w:p>
        </w:tc>
        <w:tc>
          <w:tcPr>
            <w:tcW w:w="967" w:type="dxa"/>
          </w:tcPr>
          <w:p>
            <w:pPr>
              <w:widowControl/>
              <w:spacing w:after="0" w:afterLines="0"/>
              <w:jc w:val="center"/>
              <w:rPr>
                <w:rFonts w:hint="eastAsia"/>
              </w:rPr>
            </w:pPr>
            <w:r>
              <w:rPr>
                <w:rFonts w:hint="eastAsia"/>
              </w:rPr>
              <w:drawing>
                <wp:inline distT="0" distB="0" distL="0" distR="0">
                  <wp:extent cx="255270" cy="215900"/>
                  <wp:effectExtent l="0" t="0" r="0" b="0"/>
                  <wp:docPr id="10936514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51493" name="图片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255600" cy="216000"/>
                          </a:xfrm>
                          <a:prstGeom prst="rect">
                            <a:avLst/>
                          </a:prstGeom>
                          <a:noFill/>
                          <a:ln>
                            <a:noFill/>
                          </a:ln>
                        </pic:spPr>
                      </pic:pic>
                    </a:graphicData>
                  </a:graphic>
                </wp:inline>
              </w:drawing>
            </w:r>
          </w:p>
        </w:tc>
        <w:tc>
          <w:tcPr>
            <w:tcW w:w="3493" w:type="dxa"/>
            <w:vAlign w:val="center"/>
          </w:tcPr>
          <w:p>
            <w:pPr>
              <w:widowControl/>
              <w:spacing w:after="0" w:afterLines="0"/>
              <w:jc w:val="left"/>
              <w:rPr>
                <w:rFonts w:hint="eastAsia" w:cs="Times New Roman" w:eastAsiaTheme="minorEastAsia"/>
                <w:szCs w:val="21"/>
              </w:rPr>
            </w:pPr>
            <w:r>
              <w:rPr>
                <w:rFonts w:hint="eastAsia" w:cs="Times New Roman"/>
                <w:color w:val="000000"/>
                <w:kern w:val="0"/>
                <w:szCs w:val="21"/>
              </w:rPr>
              <w:t>Hide</w:t>
            </w:r>
            <w:r>
              <w:rPr>
                <w:rFonts w:cs="Times New Roman"/>
                <w:color w:val="000000"/>
                <w:kern w:val="0"/>
                <w:szCs w:val="21"/>
              </w:rPr>
              <w:t xml:space="preserve"> </w:t>
            </w:r>
            <w:r>
              <w:rPr>
                <w:rFonts w:hint="eastAsia" w:cs="Times New Roman"/>
                <w:color w:val="000000"/>
                <w:kern w:val="0"/>
                <w:szCs w:val="21"/>
              </w:rPr>
              <w:t>search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1082" w:type="dxa"/>
            <w:vAlign w:val="center"/>
          </w:tcPr>
          <w:p>
            <w:pPr>
              <w:widowControl/>
              <w:spacing w:after="0" w:afterLines="0"/>
              <w:jc w:val="center"/>
              <w:rPr>
                <w:rFonts w:hint="eastAsia"/>
              </w:rPr>
            </w:pPr>
            <w:r>
              <w:rPr>
                <w:rFonts w:hint="eastAsia"/>
              </w:rPr>
              <w:drawing>
                <wp:inline distT="0" distB="0" distL="0" distR="0">
                  <wp:extent cx="291465" cy="291465"/>
                  <wp:effectExtent l="0" t="0" r="0" b="0"/>
                  <wp:docPr id="17163298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29812" name="图片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291600" cy="291600"/>
                          </a:xfrm>
                          <a:prstGeom prst="rect">
                            <a:avLst/>
                          </a:prstGeom>
                          <a:noFill/>
                          <a:ln>
                            <a:noFill/>
                          </a:ln>
                        </pic:spPr>
                      </pic:pic>
                    </a:graphicData>
                  </a:graphic>
                </wp:inline>
              </w:drawing>
            </w:r>
          </w:p>
        </w:tc>
        <w:tc>
          <w:tcPr>
            <w:tcW w:w="3235" w:type="dxa"/>
            <w:vAlign w:val="center"/>
          </w:tcPr>
          <w:p>
            <w:pPr>
              <w:widowControl/>
              <w:spacing w:after="0" w:afterLines="0"/>
              <w:jc w:val="left"/>
              <w:rPr>
                <w:rFonts w:hint="eastAsia" w:cs="Times New Roman"/>
                <w:color w:val="000000"/>
                <w:kern w:val="0"/>
                <w:szCs w:val="21"/>
              </w:rPr>
            </w:pPr>
            <w:r>
              <w:rPr>
                <w:rFonts w:hint="eastAsia" w:cs="Times New Roman"/>
                <w:color w:val="000000"/>
                <w:kern w:val="0"/>
                <w:szCs w:val="21"/>
              </w:rPr>
              <w:t>D</w:t>
            </w:r>
            <w:r>
              <w:rPr>
                <w:rFonts w:cs="Times New Roman"/>
                <w:color w:val="000000"/>
                <w:kern w:val="0"/>
                <w:szCs w:val="21"/>
              </w:rPr>
              <w:t>elete</w:t>
            </w:r>
          </w:p>
        </w:tc>
        <w:tc>
          <w:tcPr>
            <w:tcW w:w="967" w:type="dxa"/>
          </w:tcPr>
          <w:p>
            <w:pPr>
              <w:widowControl/>
              <w:spacing w:after="0" w:afterLines="0"/>
              <w:jc w:val="center"/>
              <w:rPr>
                <w:rFonts w:hint="eastAsia"/>
              </w:rPr>
            </w:pPr>
            <w:r>
              <w:rPr>
                <w:rFonts w:hint="eastAsia"/>
              </w:rPr>
              <w:drawing>
                <wp:inline distT="0" distB="0" distL="0" distR="0">
                  <wp:extent cx="240665" cy="240665"/>
                  <wp:effectExtent l="0" t="0" r="6985" b="6985"/>
                  <wp:docPr id="180423965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39658" name="图片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41200" cy="241200"/>
                          </a:xfrm>
                          <a:prstGeom prst="rect">
                            <a:avLst/>
                          </a:prstGeom>
                          <a:noFill/>
                          <a:ln>
                            <a:noFill/>
                          </a:ln>
                        </pic:spPr>
                      </pic:pic>
                    </a:graphicData>
                  </a:graphic>
                </wp:inline>
              </w:drawing>
            </w:r>
          </w:p>
        </w:tc>
        <w:tc>
          <w:tcPr>
            <w:tcW w:w="3493" w:type="dxa"/>
            <w:vAlign w:val="center"/>
          </w:tcPr>
          <w:p>
            <w:pPr>
              <w:widowControl/>
              <w:spacing w:after="0" w:afterLines="0"/>
              <w:jc w:val="left"/>
              <w:rPr>
                <w:rFonts w:hint="eastAsia" w:cs="Times New Roman" w:eastAsiaTheme="minorEastAsia"/>
                <w:szCs w:val="21"/>
              </w:rPr>
            </w:pPr>
            <w:r>
              <w:rPr>
                <w:rFonts w:hint="eastAsia" w:cs="Times New Roman"/>
                <w:color w:val="000000"/>
                <w:kern w:val="0"/>
                <w:szCs w:val="21"/>
              </w:rPr>
              <w:t>Refresh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1082" w:type="dxa"/>
            <w:vAlign w:val="center"/>
          </w:tcPr>
          <w:p>
            <w:pPr>
              <w:widowControl/>
              <w:spacing w:after="0" w:afterLines="0"/>
              <w:jc w:val="center"/>
              <w:rPr>
                <w:rFonts w:hint="eastAsia"/>
              </w:rPr>
            </w:pPr>
            <w:r>
              <w:rPr>
                <w:rFonts w:hint="eastAsia"/>
              </w:rPr>
              <w:drawing>
                <wp:inline distT="0" distB="0" distL="0" distR="0">
                  <wp:extent cx="291465" cy="291465"/>
                  <wp:effectExtent l="0" t="0" r="0" b="0"/>
                  <wp:docPr id="6113120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312095" name="图片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91600" cy="291600"/>
                          </a:xfrm>
                          <a:prstGeom prst="rect">
                            <a:avLst/>
                          </a:prstGeom>
                          <a:noFill/>
                          <a:ln>
                            <a:noFill/>
                          </a:ln>
                        </pic:spPr>
                      </pic:pic>
                    </a:graphicData>
                  </a:graphic>
                </wp:inline>
              </w:drawing>
            </w:r>
          </w:p>
        </w:tc>
        <w:tc>
          <w:tcPr>
            <w:tcW w:w="3235" w:type="dxa"/>
            <w:vAlign w:val="center"/>
          </w:tcPr>
          <w:p>
            <w:pPr>
              <w:widowControl/>
              <w:spacing w:after="0" w:afterLines="0"/>
              <w:jc w:val="left"/>
              <w:rPr>
                <w:rFonts w:hint="eastAsia" w:cs="Times New Roman"/>
                <w:color w:val="000000"/>
                <w:kern w:val="0"/>
                <w:szCs w:val="21"/>
              </w:rPr>
            </w:pPr>
            <w:r>
              <w:rPr>
                <w:rFonts w:hint="eastAsia" w:cs="Times New Roman"/>
                <w:color w:val="000000"/>
                <w:kern w:val="0"/>
                <w:szCs w:val="21"/>
              </w:rPr>
              <w:t>Details</w:t>
            </w:r>
          </w:p>
        </w:tc>
        <w:tc>
          <w:tcPr>
            <w:tcW w:w="967" w:type="dxa"/>
          </w:tcPr>
          <w:p>
            <w:pPr>
              <w:widowControl/>
              <w:spacing w:after="0" w:afterLines="0"/>
              <w:jc w:val="center"/>
              <w:rPr>
                <w:rFonts w:hint="eastAsia"/>
              </w:rPr>
            </w:pPr>
            <w:r>
              <w:rPr>
                <w:rFonts w:hint="eastAsia"/>
              </w:rPr>
              <w:drawing>
                <wp:inline distT="0" distB="0" distL="0" distR="0">
                  <wp:extent cx="305435" cy="291465"/>
                  <wp:effectExtent l="0" t="0" r="0" b="0"/>
                  <wp:docPr id="122098130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981305" name="图片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306000" cy="291600"/>
                          </a:xfrm>
                          <a:prstGeom prst="rect">
                            <a:avLst/>
                          </a:prstGeom>
                          <a:noFill/>
                          <a:ln>
                            <a:noFill/>
                          </a:ln>
                        </pic:spPr>
                      </pic:pic>
                    </a:graphicData>
                  </a:graphic>
                </wp:inline>
              </w:drawing>
            </w:r>
          </w:p>
        </w:tc>
        <w:tc>
          <w:tcPr>
            <w:tcW w:w="3493" w:type="dxa"/>
            <w:vAlign w:val="center"/>
          </w:tcPr>
          <w:p>
            <w:pPr>
              <w:widowControl/>
              <w:spacing w:after="0" w:afterLines="0"/>
              <w:jc w:val="left"/>
              <w:rPr>
                <w:rFonts w:hint="eastAsia" w:cs="Times New Roman" w:eastAsiaTheme="minorEastAsia"/>
                <w:szCs w:val="21"/>
              </w:rPr>
            </w:pPr>
            <w:r>
              <w:rPr>
                <w:rFonts w:hint="eastAsia" w:cs="Times New Roman" w:eastAsiaTheme="minorEastAsia"/>
                <w:szCs w:val="21"/>
              </w:rPr>
              <w:t>S</w:t>
            </w:r>
            <w:r>
              <w:rPr>
                <w:rFonts w:cs="Times New Roman" w:eastAsiaTheme="minorEastAsia"/>
                <w:szCs w:val="21"/>
              </w:rPr>
              <w:t>ynchronize All Residents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1082" w:type="dxa"/>
            <w:vAlign w:val="center"/>
          </w:tcPr>
          <w:p>
            <w:pPr>
              <w:widowControl/>
              <w:spacing w:after="0" w:afterLines="0"/>
              <w:jc w:val="center"/>
              <w:rPr>
                <w:rFonts w:hint="eastAsia"/>
              </w:rPr>
            </w:pPr>
            <w:r>
              <w:rPr>
                <w:rFonts w:hint="eastAsia"/>
              </w:rPr>
              <w:drawing>
                <wp:inline distT="0" distB="0" distL="0" distR="0">
                  <wp:extent cx="291465" cy="291465"/>
                  <wp:effectExtent l="0" t="0" r="0" b="0"/>
                  <wp:docPr id="9062443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44336" name="图片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91600" cy="291600"/>
                          </a:xfrm>
                          <a:prstGeom prst="rect">
                            <a:avLst/>
                          </a:prstGeom>
                          <a:noFill/>
                          <a:ln>
                            <a:noFill/>
                          </a:ln>
                        </pic:spPr>
                      </pic:pic>
                    </a:graphicData>
                  </a:graphic>
                </wp:inline>
              </w:drawing>
            </w:r>
          </w:p>
        </w:tc>
        <w:tc>
          <w:tcPr>
            <w:tcW w:w="3235" w:type="dxa"/>
            <w:vAlign w:val="center"/>
          </w:tcPr>
          <w:p>
            <w:pPr>
              <w:widowControl/>
              <w:spacing w:after="0" w:afterLines="0"/>
              <w:jc w:val="left"/>
              <w:rPr>
                <w:rFonts w:hint="eastAsia" w:cs="Times New Roman"/>
                <w:color w:val="000000"/>
                <w:kern w:val="0"/>
                <w:szCs w:val="21"/>
              </w:rPr>
            </w:pPr>
            <w:r>
              <w:rPr>
                <w:rFonts w:hint="eastAsia" w:cs="Times New Roman"/>
                <w:color w:val="000000"/>
                <w:kern w:val="0"/>
                <w:szCs w:val="21"/>
              </w:rPr>
              <w:t>R</w:t>
            </w:r>
            <w:r>
              <w:rPr>
                <w:rFonts w:cs="Times New Roman"/>
                <w:color w:val="000000"/>
                <w:kern w:val="0"/>
                <w:szCs w:val="21"/>
              </w:rPr>
              <w:t>esent Email</w:t>
            </w:r>
          </w:p>
        </w:tc>
        <w:tc>
          <w:tcPr>
            <w:tcW w:w="967" w:type="dxa"/>
          </w:tcPr>
          <w:p>
            <w:pPr>
              <w:widowControl/>
              <w:spacing w:after="0" w:afterLines="0"/>
              <w:jc w:val="center"/>
              <w:rPr>
                <w:rFonts w:hint="eastAsia"/>
              </w:rPr>
            </w:pPr>
            <w:r>
              <w:rPr>
                <w:rFonts w:hint="eastAsia"/>
              </w:rPr>
              <w:drawing>
                <wp:inline distT="0" distB="0" distL="0" distR="0">
                  <wp:extent cx="305435" cy="291465"/>
                  <wp:effectExtent l="0" t="0" r="0" b="0"/>
                  <wp:docPr id="14896859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85982" name="图片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306000" cy="291600"/>
                          </a:xfrm>
                          <a:prstGeom prst="rect">
                            <a:avLst/>
                          </a:prstGeom>
                          <a:noFill/>
                          <a:ln>
                            <a:noFill/>
                          </a:ln>
                        </pic:spPr>
                      </pic:pic>
                    </a:graphicData>
                  </a:graphic>
                </wp:inline>
              </w:drawing>
            </w:r>
          </w:p>
        </w:tc>
        <w:tc>
          <w:tcPr>
            <w:tcW w:w="3493" w:type="dxa"/>
            <w:vAlign w:val="center"/>
          </w:tcPr>
          <w:p>
            <w:pPr>
              <w:widowControl/>
              <w:spacing w:after="0" w:afterLines="0"/>
              <w:jc w:val="left"/>
              <w:rPr>
                <w:rFonts w:hint="eastAsia" w:cs="Times New Roman" w:eastAsiaTheme="minorEastAsia"/>
                <w:szCs w:val="21"/>
              </w:rPr>
            </w:pPr>
            <w:r>
              <w:rPr>
                <w:rFonts w:hint="eastAsia" w:cs="Times New Roman" w:eastAsiaTheme="minorEastAsia"/>
                <w:szCs w:val="21"/>
              </w:rPr>
              <w:t>R</w:t>
            </w:r>
            <w:r>
              <w:rPr>
                <w:rFonts w:cs="Times New Roman" w:eastAsiaTheme="minorEastAsia"/>
                <w:szCs w:val="21"/>
              </w:rPr>
              <w:t>esident Details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1082" w:type="dxa"/>
            <w:vAlign w:val="center"/>
          </w:tcPr>
          <w:p>
            <w:pPr>
              <w:widowControl/>
              <w:spacing w:after="0" w:afterLines="0"/>
              <w:jc w:val="center"/>
              <w:rPr>
                <w:rFonts w:hint="eastAsia"/>
              </w:rPr>
            </w:pPr>
            <w:r>
              <w:rPr>
                <w:rFonts w:hint="eastAsia" w:cs="Times New Roman"/>
                <w:color w:val="000000"/>
                <w:kern w:val="0"/>
                <w:szCs w:val="21"/>
              </w:rPr>
              <w:drawing>
                <wp:inline distT="0" distB="0" distL="0" distR="0">
                  <wp:extent cx="291465" cy="291465"/>
                  <wp:effectExtent l="0" t="0" r="0" b="0"/>
                  <wp:docPr id="159867614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76144" name="图片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291600" cy="291600"/>
                          </a:xfrm>
                          <a:prstGeom prst="rect">
                            <a:avLst/>
                          </a:prstGeom>
                          <a:noFill/>
                          <a:ln>
                            <a:noFill/>
                          </a:ln>
                        </pic:spPr>
                      </pic:pic>
                    </a:graphicData>
                  </a:graphic>
                </wp:inline>
              </w:drawing>
            </w:r>
          </w:p>
        </w:tc>
        <w:tc>
          <w:tcPr>
            <w:tcW w:w="3235" w:type="dxa"/>
            <w:vAlign w:val="center"/>
          </w:tcPr>
          <w:p>
            <w:pPr>
              <w:widowControl/>
              <w:spacing w:after="0" w:afterLines="0"/>
              <w:jc w:val="left"/>
              <w:rPr>
                <w:rFonts w:hint="eastAsia" w:cs="Times New Roman"/>
                <w:color w:val="000000"/>
                <w:kern w:val="0"/>
                <w:szCs w:val="21"/>
              </w:rPr>
            </w:pPr>
            <w:r>
              <w:rPr>
                <w:rFonts w:hint="eastAsia" w:cs="Times New Roman"/>
                <w:color w:val="000000"/>
                <w:kern w:val="0"/>
                <w:szCs w:val="21"/>
              </w:rPr>
              <w:t>D</w:t>
            </w:r>
            <w:r>
              <w:rPr>
                <w:rFonts w:cs="Times New Roman"/>
                <w:color w:val="000000"/>
                <w:kern w:val="0"/>
                <w:szCs w:val="21"/>
              </w:rPr>
              <w:t>evice</w:t>
            </w:r>
          </w:p>
        </w:tc>
        <w:tc>
          <w:tcPr>
            <w:tcW w:w="967" w:type="dxa"/>
          </w:tcPr>
          <w:p>
            <w:pPr>
              <w:widowControl/>
              <w:spacing w:after="0" w:afterLines="0"/>
              <w:jc w:val="center"/>
              <w:rPr>
                <w:rFonts w:hint="eastAsia"/>
              </w:rPr>
            </w:pPr>
            <w:r>
              <w:rPr>
                <w:rFonts w:hint="eastAsia"/>
              </w:rPr>
              <w:drawing>
                <wp:inline distT="0" distB="0" distL="0" distR="0">
                  <wp:extent cx="291465" cy="291465"/>
                  <wp:effectExtent l="0" t="0" r="0" b="0"/>
                  <wp:docPr id="23562898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28989" name="图片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291600" cy="291600"/>
                          </a:xfrm>
                          <a:prstGeom prst="rect">
                            <a:avLst/>
                          </a:prstGeom>
                          <a:noFill/>
                          <a:ln>
                            <a:noFill/>
                          </a:ln>
                        </pic:spPr>
                      </pic:pic>
                    </a:graphicData>
                  </a:graphic>
                </wp:inline>
              </w:drawing>
            </w:r>
          </w:p>
        </w:tc>
        <w:tc>
          <w:tcPr>
            <w:tcW w:w="3493" w:type="dxa"/>
            <w:vAlign w:val="center"/>
          </w:tcPr>
          <w:p>
            <w:pPr>
              <w:widowControl/>
              <w:spacing w:after="0" w:afterLines="0"/>
              <w:jc w:val="left"/>
              <w:rPr>
                <w:rFonts w:hint="eastAsia" w:cs="Times New Roman" w:eastAsiaTheme="minorEastAsia"/>
                <w:szCs w:val="21"/>
              </w:rPr>
            </w:pPr>
            <w:r>
              <w:rPr>
                <w:rFonts w:hint="eastAsia" w:cs="Times New Roman"/>
                <w:color w:val="000000"/>
                <w:kern w:val="0"/>
                <w:szCs w:val="21"/>
              </w:rPr>
              <w:t>E</w:t>
            </w:r>
            <w:r>
              <w:rPr>
                <w:rFonts w:cs="Times New Roman"/>
                <w:color w:val="000000"/>
                <w:kern w:val="0"/>
                <w:szCs w:val="21"/>
              </w:rPr>
              <w:t>dit Value-added Services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1082" w:type="dxa"/>
            <w:vAlign w:val="center"/>
          </w:tcPr>
          <w:p>
            <w:pPr>
              <w:widowControl/>
              <w:spacing w:after="0" w:afterLines="0"/>
              <w:jc w:val="center"/>
              <w:rPr>
                <w:rFonts w:hint="eastAsia"/>
              </w:rPr>
            </w:pPr>
            <w:r>
              <w:drawing>
                <wp:inline distT="0" distB="0" distL="0" distR="0">
                  <wp:extent cx="305435" cy="291465"/>
                  <wp:effectExtent l="0" t="0" r="0" b="0"/>
                  <wp:docPr id="195844413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44132" name="图片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306000" cy="291600"/>
                          </a:xfrm>
                          <a:prstGeom prst="rect">
                            <a:avLst/>
                          </a:prstGeom>
                          <a:noFill/>
                          <a:ln>
                            <a:noFill/>
                          </a:ln>
                        </pic:spPr>
                      </pic:pic>
                    </a:graphicData>
                  </a:graphic>
                </wp:inline>
              </w:drawing>
            </w:r>
          </w:p>
        </w:tc>
        <w:tc>
          <w:tcPr>
            <w:tcW w:w="3235" w:type="dxa"/>
            <w:vAlign w:val="center"/>
          </w:tcPr>
          <w:p>
            <w:pPr>
              <w:widowControl/>
              <w:spacing w:after="0" w:afterLines="0"/>
              <w:jc w:val="left"/>
              <w:rPr>
                <w:rFonts w:hint="eastAsia" w:cs="Times New Roman"/>
                <w:color w:val="000000"/>
                <w:kern w:val="0"/>
                <w:szCs w:val="21"/>
              </w:rPr>
            </w:pPr>
            <w:r>
              <w:rPr>
                <w:rFonts w:hint="eastAsia" w:cs="Times New Roman"/>
                <w:color w:val="000000"/>
                <w:kern w:val="0"/>
                <w:szCs w:val="21"/>
              </w:rPr>
              <w:t>L</w:t>
            </w:r>
            <w:r>
              <w:rPr>
                <w:rFonts w:cs="Times New Roman"/>
                <w:color w:val="000000"/>
                <w:kern w:val="0"/>
                <w:szCs w:val="21"/>
              </w:rPr>
              <w:t>icense Management</w:t>
            </w:r>
          </w:p>
        </w:tc>
        <w:tc>
          <w:tcPr>
            <w:tcW w:w="967" w:type="dxa"/>
          </w:tcPr>
          <w:p>
            <w:pPr>
              <w:widowControl/>
              <w:spacing w:after="0" w:afterLines="0"/>
              <w:jc w:val="center"/>
              <w:rPr>
                <w:rFonts w:hint="eastAsia"/>
              </w:rPr>
            </w:pPr>
            <w:r>
              <w:rPr>
                <w:rFonts w:hint="eastAsia"/>
              </w:rPr>
              <w:drawing>
                <wp:inline distT="0" distB="0" distL="0" distR="0">
                  <wp:extent cx="305435" cy="291465"/>
                  <wp:effectExtent l="0" t="0" r="0" b="0"/>
                  <wp:docPr id="14055099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509952" name="图片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06000" cy="291600"/>
                          </a:xfrm>
                          <a:prstGeom prst="rect">
                            <a:avLst/>
                          </a:prstGeom>
                          <a:noFill/>
                          <a:ln>
                            <a:noFill/>
                          </a:ln>
                        </pic:spPr>
                      </pic:pic>
                    </a:graphicData>
                  </a:graphic>
                </wp:inline>
              </w:drawing>
            </w:r>
          </w:p>
        </w:tc>
        <w:tc>
          <w:tcPr>
            <w:tcW w:w="3493" w:type="dxa"/>
            <w:vAlign w:val="center"/>
          </w:tcPr>
          <w:p>
            <w:pPr>
              <w:widowControl/>
              <w:spacing w:after="0" w:afterLines="0"/>
              <w:jc w:val="left"/>
              <w:rPr>
                <w:rFonts w:hint="eastAsia" w:cs="Times New Roman" w:eastAsiaTheme="minorEastAsia"/>
                <w:szCs w:val="21"/>
              </w:rPr>
            </w:pPr>
            <w:r>
              <w:rPr>
                <w:rFonts w:hint="eastAsia" w:cs="Times New Roman"/>
                <w:color w:val="000000"/>
                <w:kern w:val="0"/>
                <w:szCs w:val="21"/>
              </w:rPr>
              <w:t>R</w:t>
            </w:r>
            <w:r>
              <w:rPr>
                <w:rFonts w:cs="Times New Roman"/>
                <w:color w:val="000000"/>
                <w:kern w:val="0"/>
                <w:szCs w:val="21"/>
              </w:rPr>
              <w:t>enew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1082" w:type="dxa"/>
            <w:vAlign w:val="center"/>
          </w:tcPr>
          <w:p>
            <w:pPr>
              <w:widowControl/>
              <w:spacing w:after="0" w:afterLines="0"/>
              <w:jc w:val="center"/>
              <w:rPr>
                <w:rFonts w:hint="eastAsia"/>
              </w:rPr>
            </w:pPr>
            <w:r>
              <w:drawing>
                <wp:inline distT="0" distB="0" distL="0" distR="0">
                  <wp:extent cx="305435" cy="291465"/>
                  <wp:effectExtent l="0" t="0" r="0" b="0"/>
                  <wp:docPr id="18230029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02911" name="图片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306000" cy="291600"/>
                          </a:xfrm>
                          <a:prstGeom prst="rect">
                            <a:avLst/>
                          </a:prstGeom>
                          <a:noFill/>
                          <a:ln>
                            <a:noFill/>
                          </a:ln>
                        </pic:spPr>
                      </pic:pic>
                    </a:graphicData>
                  </a:graphic>
                </wp:inline>
              </w:drawing>
            </w:r>
          </w:p>
        </w:tc>
        <w:tc>
          <w:tcPr>
            <w:tcW w:w="3235" w:type="dxa"/>
            <w:vAlign w:val="center"/>
          </w:tcPr>
          <w:p>
            <w:pPr>
              <w:widowControl/>
              <w:spacing w:after="0" w:afterLines="0"/>
              <w:jc w:val="left"/>
              <w:rPr>
                <w:rFonts w:hint="eastAsia" w:cs="Times New Roman"/>
                <w:color w:val="000000"/>
                <w:kern w:val="0"/>
                <w:szCs w:val="21"/>
              </w:rPr>
            </w:pPr>
            <w:r>
              <w:rPr>
                <w:rFonts w:hint="eastAsia" w:cs="Times New Roman"/>
                <w:color w:val="000000"/>
                <w:kern w:val="0"/>
                <w:szCs w:val="21"/>
              </w:rPr>
              <w:t>Sync</w:t>
            </w:r>
            <w:r>
              <w:rPr>
                <w:rFonts w:cs="Times New Roman"/>
                <w:color w:val="000000"/>
                <w:kern w:val="0"/>
                <w:szCs w:val="21"/>
              </w:rPr>
              <w:t xml:space="preserve"> </w:t>
            </w:r>
            <w:r>
              <w:rPr>
                <w:rFonts w:hint="eastAsia" w:cs="Times New Roman"/>
                <w:color w:val="000000"/>
                <w:kern w:val="0"/>
                <w:szCs w:val="21"/>
              </w:rPr>
              <w:t>again</w:t>
            </w:r>
          </w:p>
        </w:tc>
        <w:tc>
          <w:tcPr>
            <w:tcW w:w="967" w:type="dxa"/>
          </w:tcPr>
          <w:p>
            <w:pPr>
              <w:widowControl/>
              <w:spacing w:after="0" w:afterLines="0"/>
              <w:jc w:val="center"/>
              <w:rPr>
                <w:rFonts w:hint="eastAsia" w:cs="Times New Roman"/>
                <w:color w:val="000000"/>
                <w:kern w:val="0"/>
                <w:szCs w:val="21"/>
              </w:rPr>
            </w:pPr>
            <w:r>
              <w:drawing>
                <wp:inline distT="0" distB="0" distL="0" distR="0">
                  <wp:extent cx="305435" cy="291465"/>
                  <wp:effectExtent l="0" t="0" r="0" b="0"/>
                  <wp:docPr id="86883479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34793" name="图片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06000" cy="291600"/>
                          </a:xfrm>
                          <a:prstGeom prst="rect">
                            <a:avLst/>
                          </a:prstGeom>
                          <a:noFill/>
                          <a:ln>
                            <a:noFill/>
                          </a:ln>
                        </pic:spPr>
                      </pic:pic>
                    </a:graphicData>
                  </a:graphic>
                </wp:inline>
              </w:drawing>
            </w:r>
          </w:p>
        </w:tc>
        <w:tc>
          <w:tcPr>
            <w:tcW w:w="3493" w:type="dxa"/>
            <w:vAlign w:val="center"/>
          </w:tcPr>
          <w:p>
            <w:pPr>
              <w:widowControl/>
              <w:spacing w:after="0" w:afterLines="0"/>
              <w:rPr>
                <w:rFonts w:hint="eastAsia" w:cs="Times New Roman" w:eastAsiaTheme="minorEastAsia"/>
                <w:szCs w:val="21"/>
              </w:rPr>
            </w:pPr>
            <w:r>
              <w:rPr>
                <w:rFonts w:hint="eastAsia" w:cs="Times New Roman" w:eastAsiaTheme="minorEastAsia"/>
                <w:szCs w:val="21"/>
              </w:rPr>
              <w:t>S</w:t>
            </w:r>
            <w:r>
              <w:rPr>
                <w:rFonts w:cs="Times New Roman" w:eastAsiaTheme="minorEastAsia"/>
                <w:szCs w:val="21"/>
              </w:rPr>
              <w:t>et as Owner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1082" w:type="dxa"/>
            <w:vAlign w:val="center"/>
          </w:tcPr>
          <w:p>
            <w:pPr>
              <w:widowControl/>
              <w:spacing w:after="0" w:afterLines="0"/>
              <w:jc w:val="center"/>
              <w:rPr>
                <w:rFonts w:hint="eastAsia"/>
              </w:rPr>
            </w:pPr>
            <w:r>
              <w:t xml:space="preserve"> </w:t>
            </w:r>
            <w:r>
              <w:drawing>
                <wp:inline distT="0" distB="0" distL="0" distR="0">
                  <wp:extent cx="305435" cy="291465"/>
                  <wp:effectExtent l="0" t="0" r="0" b="0"/>
                  <wp:docPr id="3522257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5780" name="图片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306000" cy="291600"/>
                          </a:xfrm>
                          <a:prstGeom prst="rect">
                            <a:avLst/>
                          </a:prstGeom>
                          <a:noFill/>
                          <a:ln>
                            <a:noFill/>
                          </a:ln>
                        </pic:spPr>
                      </pic:pic>
                    </a:graphicData>
                  </a:graphic>
                </wp:inline>
              </w:drawing>
            </w:r>
          </w:p>
        </w:tc>
        <w:tc>
          <w:tcPr>
            <w:tcW w:w="3235" w:type="dxa"/>
            <w:vAlign w:val="center"/>
          </w:tcPr>
          <w:p>
            <w:pPr>
              <w:widowControl/>
              <w:spacing w:after="0" w:afterLines="0"/>
              <w:jc w:val="left"/>
              <w:rPr>
                <w:rFonts w:hint="eastAsia" w:cs="Times New Roman"/>
                <w:color w:val="000000"/>
                <w:kern w:val="0"/>
                <w:szCs w:val="21"/>
              </w:rPr>
            </w:pPr>
            <w:r>
              <w:rPr>
                <w:rFonts w:hint="eastAsia" w:cs="Times New Roman"/>
                <w:color w:val="000000"/>
                <w:kern w:val="0"/>
                <w:szCs w:val="21"/>
              </w:rPr>
              <w:t>R</w:t>
            </w:r>
            <w:r>
              <w:rPr>
                <w:rFonts w:cs="Times New Roman"/>
                <w:color w:val="000000"/>
                <w:kern w:val="0"/>
                <w:szCs w:val="21"/>
              </w:rPr>
              <w:t>eplace Device</w:t>
            </w:r>
          </w:p>
        </w:tc>
        <w:tc>
          <w:tcPr>
            <w:tcW w:w="967" w:type="dxa"/>
          </w:tcPr>
          <w:p>
            <w:pPr>
              <w:widowControl/>
              <w:spacing w:after="0" w:afterLines="0"/>
              <w:jc w:val="center"/>
              <w:rPr>
                <w:rFonts w:hint="eastAsia" w:cs="Times New Roman"/>
                <w:color w:val="000000"/>
                <w:kern w:val="0"/>
                <w:szCs w:val="21"/>
              </w:rPr>
            </w:pPr>
            <w:r>
              <w:rPr>
                <w:rFonts w:hint="eastAsia"/>
              </w:rPr>
              <w:drawing>
                <wp:inline distT="0" distB="0" distL="0" distR="0">
                  <wp:extent cx="212090" cy="212090"/>
                  <wp:effectExtent l="0" t="0" r="0" b="0"/>
                  <wp:docPr id="9838331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33105" name="图片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12400" cy="212400"/>
                          </a:xfrm>
                          <a:prstGeom prst="rect">
                            <a:avLst/>
                          </a:prstGeom>
                          <a:noFill/>
                          <a:ln>
                            <a:noFill/>
                          </a:ln>
                        </pic:spPr>
                      </pic:pic>
                    </a:graphicData>
                  </a:graphic>
                </wp:inline>
              </w:drawing>
            </w:r>
          </w:p>
        </w:tc>
        <w:tc>
          <w:tcPr>
            <w:tcW w:w="3493" w:type="dxa"/>
            <w:vAlign w:val="center"/>
          </w:tcPr>
          <w:p>
            <w:pPr>
              <w:widowControl/>
              <w:spacing w:after="0" w:afterLines="0"/>
              <w:jc w:val="left"/>
              <w:rPr>
                <w:rFonts w:hint="eastAsia" w:cs="Times New Roman" w:eastAsiaTheme="minorEastAsia"/>
                <w:szCs w:val="21"/>
              </w:rPr>
            </w:pPr>
            <w:r>
              <w:rPr>
                <w:rFonts w:hint="eastAsia" w:cs="Times New Roman"/>
                <w:color w:val="000000"/>
                <w:kern w:val="0"/>
                <w:szCs w:val="21"/>
              </w:rPr>
              <w:t>Introduction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3" w:hRule="atLeast"/>
          <w:jc w:val="center"/>
        </w:trPr>
        <w:tc>
          <w:tcPr>
            <w:tcW w:w="1082" w:type="dxa"/>
            <w:vAlign w:val="center"/>
          </w:tcPr>
          <w:p>
            <w:pPr>
              <w:widowControl/>
              <w:spacing w:after="0" w:afterLines="0"/>
              <w:jc w:val="center"/>
              <w:rPr>
                <w:rFonts w:hint="eastAsia"/>
              </w:rPr>
            </w:pPr>
            <w:r>
              <w:t xml:space="preserve"> </w:t>
            </w:r>
            <w:r>
              <w:drawing>
                <wp:inline distT="0" distB="0" distL="0" distR="0">
                  <wp:extent cx="305435" cy="291465"/>
                  <wp:effectExtent l="0" t="0" r="0" b="0"/>
                  <wp:docPr id="26769857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98578" name="图片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06000" cy="291600"/>
                          </a:xfrm>
                          <a:prstGeom prst="rect">
                            <a:avLst/>
                          </a:prstGeom>
                          <a:noFill/>
                          <a:ln>
                            <a:noFill/>
                          </a:ln>
                        </pic:spPr>
                      </pic:pic>
                    </a:graphicData>
                  </a:graphic>
                </wp:inline>
              </w:drawing>
            </w:r>
          </w:p>
        </w:tc>
        <w:tc>
          <w:tcPr>
            <w:tcW w:w="3235" w:type="dxa"/>
            <w:vAlign w:val="center"/>
          </w:tcPr>
          <w:p>
            <w:pPr>
              <w:widowControl/>
              <w:spacing w:after="0" w:afterLines="0"/>
              <w:jc w:val="left"/>
              <w:rPr>
                <w:rFonts w:hint="eastAsia" w:cs="Times New Roman"/>
                <w:color w:val="000000"/>
                <w:kern w:val="0"/>
                <w:szCs w:val="21"/>
              </w:rPr>
            </w:pPr>
            <w:r>
              <w:rPr>
                <w:rFonts w:hint="eastAsia" w:cs="Times New Roman"/>
                <w:color w:val="000000"/>
                <w:kern w:val="0"/>
                <w:szCs w:val="21"/>
              </w:rPr>
              <w:t>A</w:t>
            </w:r>
            <w:r>
              <w:rPr>
                <w:rFonts w:cs="Times New Roman"/>
                <w:color w:val="000000"/>
                <w:kern w:val="0"/>
                <w:szCs w:val="21"/>
              </w:rPr>
              <w:t>ccess Device Webserver</w:t>
            </w:r>
          </w:p>
        </w:tc>
        <w:tc>
          <w:tcPr>
            <w:tcW w:w="967" w:type="dxa"/>
          </w:tcPr>
          <w:p>
            <w:pPr>
              <w:widowControl/>
              <w:spacing w:after="0" w:afterLines="0"/>
              <w:jc w:val="center"/>
              <w:rPr>
                <w:rFonts w:hint="eastAsia" w:cs="Times New Roman"/>
                <w:color w:val="000000"/>
                <w:kern w:val="0"/>
                <w:szCs w:val="21"/>
              </w:rPr>
            </w:pPr>
          </w:p>
        </w:tc>
        <w:tc>
          <w:tcPr>
            <w:tcW w:w="3493" w:type="dxa"/>
            <w:vAlign w:val="center"/>
          </w:tcPr>
          <w:p>
            <w:pPr>
              <w:widowControl/>
              <w:spacing w:after="0" w:afterLines="0"/>
              <w:rPr>
                <w:rFonts w:hint="eastAsia" w:cs="Times New Roman" w:eastAsiaTheme="minorEastAsia"/>
                <w:szCs w:val="21"/>
              </w:rPr>
            </w:pPr>
          </w:p>
        </w:tc>
      </w:tr>
    </w:tbl>
    <w:p>
      <w:pPr>
        <w:widowControl/>
        <w:spacing w:after="156" w:line="259" w:lineRule="auto"/>
        <w:jc w:val="left"/>
        <w:rPr>
          <w:rFonts w:hint="eastAsia" w:cs="Roboto-Regular"/>
          <w:b/>
          <w:bCs/>
          <w:color w:val="000000"/>
          <w:szCs w:val="24"/>
        </w:rPr>
      </w:pPr>
      <w:r>
        <w:rPr>
          <w:rFonts w:cs="Roboto-Regular"/>
          <w:b/>
          <w:bCs/>
          <w:color w:val="000000"/>
          <w:szCs w:val="24"/>
        </w:rPr>
        <w:br w:type="page"/>
      </w:r>
    </w:p>
    <w:p>
      <w:pPr>
        <w:pStyle w:val="36"/>
        <w:numPr>
          <w:ilvl w:val="0"/>
          <w:numId w:val="0"/>
        </w:numPr>
        <w:spacing w:after="156"/>
        <w:ind w:left="227" w:hanging="227"/>
        <w:rPr>
          <w:rFonts w:hint="eastAsia"/>
        </w:rPr>
      </w:pPr>
      <w:bookmarkStart w:id="6" w:name="_Toc215131471"/>
      <w:r>
        <w:t>1.3 S</w:t>
      </w:r>
      <w:r>
        <w:rPr>
          <w:rFonts w:hint="eastAsia"/>
        </w:rPr>
        <w:t>upported</w:t>
      </w:r>
      <w:r>
        <w:t xml:space="preserve"> </w:t>
      </w:r>
      <w:r>
        <w:rPr>
          <w:rFonts w:hint="eastAsia"/>
        </w:rPr>
        <w:t>devices</w:t>
      </w:r>
      <w:r>
        <w:t xml:space="preserve"> </w:t>
      </w:r>
      <w:r>
        <w:rPr>
          <w:rFonts w:hint="eastAsia"/>
        </w:rPr>
        <w:t>and</w:t>
      </w:r>
      <w:r>
        <w:t xml:space="preserve"> </w:t>
      </w:r>
      <w:r>
        <w:rPr>
          <w:rFonts w:hint="eastAsia"/>
        </w:rPr>
        <w:t>solution</w:t>
      </w:r>
      <w:r>
        <w:t>s</w:t>
      </w:r>
      <w:bookmarkEnd w:id="6"/>
    </w:p>
    <w:p>
      <w:pPr>
        <w:autoSpaceDE w:val="0"/>
        <w:autoSpaceDN w:val="0"/>
        <w:adjustRightInd w:val="0"/>
        <w:spacing w:after="156"/>
        <w:jc w:val="left"/>
        <w:rPr>
          <w:rFonts w:hint="eastAsia" w:cs="Times New Roman"/>
          <w:bCs/>
          <w:color w:val="000000"/>
          <w:kern w:val="0"/>
          <w:szCs w:val="21"/>
        </w:rPr>
      </w:pPr>
      <w:r>
        <w:rPr>
          <w:rFonts w:cs="Times New Roman"/>
          <w:bCs/>
          <w:color w:val="000000"/>
          <w:kern w:val="0"/>
          <w:szCs w:val="21"/>
        </w:rPr>
        <w:t>1. W</w:t>
      </w:r>
      <w:r>
        <w:rPr>
          <w:rFonts w:hint="eastAsia" w:cs="Times New Roman"/>
          <w:bCs/>
          <w:color w:val="000000"/>
          <w:kern w:val="0"/>
          <w:szCs w:val="21"/>
        </w:rPr>
        <w:t>e</w:t>
      </w:r>
      <w:r>
        <w:rPr>
          <w:rFonts w:cs="Times New Roman"/>
          <w:bCs/>
          <w:color w:val="000000"/>
          <w:kern w:val="0"/>
          <w:szCs w:val="21"/>
        </w:rPr>
        <w:t xml:space="preserve"> are developing and add</w:t>
      </w:r>
      <w:r>
        <w:rPr>
          <w:rFonts w:hint="eastAsia" w:cs="Times New Roman"/>
          <w:bCs/>
          <w:color w:val="000000"/>
          <w:kern w:val="0"/>
          <w:szCs w:val="21"/>
        </w:rPr>
        <w:t>ing</w:t>
      </w:r>
      <w:r>
        <w:rPr>
          <w:rFonts w:cs="Times New Roman"/>
          <w:bCs/>
          <w:color w:val="000000"/>
          <w:kern w:val="0"/>
          <w:szCs w:val="21"/>
        </w:rPr>
        <w:t xml:space="preserve"> more features to the platform and DNAKE Smart Pro app. Some devices are supported now while some will be supported in the near future. Please</w:t>
      </w:r>
      <w:r>
        <w:rPr>
          <w:rFonts w:hint="eastAsia" w:cs="Times New Roman"/>
          <w:bCs/>
          <w:color w:val="000000"/>
          <w:kern w:val="0"/>
          <w:szCs w:val="21"/>
        </w:rPr>
        <w:t xml:space="preserve"> refer to</w:t>
      </w:r>
      <w:r>
        <w:rPr>
          <w:rFonts w:cs="Times New Roman"/>
          <w:bCs/>
          <w:color w:val="000000"/>
          <w:kern w:val="0"/>
          <w:szCs w:val="21"/>
        </w:rPr>
        <w:t xml:space="preserve"> the table below for the supported models:</w:t>
      </w:r>
    </w:p>
    <w:p>
      <w:pPr>
        <w:pStyle w:val="14"/>
        <w:spacing w:after="156"/>
        <w:rPr>
          <w:rFonts w:ascii="Times New Roman" w:hAnsi="Times New Roman" w:cs="Times New Roman"/>
          <w:bCs/>
          <w:color w:val="000000"/>
          <w:szCs w:val="21"/>
        </w:rPr>
      </w:pPr>
      <w:r>
        <w:rPr>
          <w:rFonts w:ascii="思源黑体 CN Light" w:hAnsi="思源黑体 CN Light" w:cs="Times New Roman"/>
          <w:bCs/>
          <w:color w:val="000000"/>
          <w:szCs w:val="21"/>
        </w:rPr>
        <w:t>（1）</w:t>
      </w:r>
      <w:r>
        <w:rPr>
          <w:rFonts w:hint="eastAsia" w:ascii="思源黑体 CN Light" w:hAnsi="思源黑体 CN Light" w:cs="Times New Roman"/>
          <w:bCs/>
          <w:color w:val="000000"/>
          <w:szCs w:val="21"/>
        </w:rPr>
        <w:t>Door Station Without</w:t>
      </w:r>
      <w:r>
        <w:rPr>
          <w:rFonts w:ascii="思源黑体 CN Light" w:hAnsi="思源黑体 CN Light" w:cs="Times New Roman"/>
          <w:bCs/>
          <w:color w:val="000000"/>
          <w:szCs w:val="21"/>
        </w:rPr>
        <w:t xml:space="preserve"> Indoor Monitor</w:t>
      </w:r>
    </w:p>
    <w:p>
      <w:pPr>
        <w:widowControl/>
        <w:numPr>
          <w:ilvl w:val="0"/>
          <w:numId w:val="2"/>
        </w:numPr>
        <w:spacing w:beforeAutospacing="1" w:after="156" w:afterAutospacing="1"/>
        <w:rPr>
          <w:rFonts w:hint="eastAsia" w:cs="Times New Roman"/>
          <w:bCs/>
          <w:color w:val="000000"/>
          <w:kern w:val="0"/>
          <w:szCs w:val="21"/>
        </w:rPr>
      </w:pPr>
      <w:r>
        <w:rPr>
          <w:rFonts w:cs="Times New Roman"/>
          <w:bCs/>
          <w:color w:val="000000"/>
          <w:kern w:val="0"/>
          <w:szCs w:val="21"/>
        </w:rPr>
        <w:t>Requirements: The Door Station must be connected to the internet, registered on the SIP server, and added to the platform.</w:t>
      </w:r>
    </w:p>
    <w:p>
      <w:pPr>
        <w:widowControl/>
        <w:numPr>
          <w:ilvl w:val="0"/>
          <w:numId w:val="2"/>
        </w:numPr>
        <w:spacing w:beforeAutospacing="1" w:after="156" w:afterAutospacing="1"/>
        <w:rPr>
          <w:rFonts w:hint="eastAsia" w:cs="Times New Roman"/>
          <w:bCs/>
          <w:color w:val="000000"/>
          <w:kern w:val="0"/>
          <w:szCs w:val="21"/>
        </w:rPr>
      </w:pPr>
      <w:r>
        <w:rPr>
          <w:rFonts w:cs="Times New Roman"/>
          <w:bCs/>
          <w:color w:val="000000"/>
          <w:kern w:val="0"/>
          <w:szCs w:val="21"/>
        </w:rPr>
        <w:t>Setup: Select "</w:t>
      </w:r>
      <w:r>
        <w:rPr>
          <w:rFonts w:hint="eastAsia" w:cs="Times New Roman"/>
          <w:bCs/>
          <w:color w:val="000000"/>
          <w:kern w:val="0"/>
          <w:szCs w:val="21"/>
        </w:rPr>
        <w:t xml:space="preserve">Without </w:t>
      </w:r>
      <w:r>
        <w:rPr>
          <w:rFonts w:cs="Times New Roman"/>
          <w:bCs/>
          <w:color w:val="000000"/>
          <w:kern w:val="0"/>
          <w:szCs w:val="21"/>
        </w:rPr>
        <w:t>Indoor</w:t>
      </w:r>
      <w:r>
        <w:rPr>
          <w:rFonts w:hint="eastAsia" w:cs="Times New Roman"/>
          <w:bCs/>
          <w:color w:val="000000"/>
          <w:kern w:val="0"/>
          <w:szCs w:val="21"/>
        </w:rPr>
        <w:t xml:space="preserve"> </w:t>
      </w:r>
      <w:r>
        <w:rPr>
          <w:rFonts w:cs="Times New Roman"/>
          <w:bCs/>
          <w:color w:val="000000"/>
          <w:kern w:val="0"/>
          <w:szCs w:val="21"/>
        </w:rPr>
        <w:t>Monitor"</w:t>
      </w:r>
      <w:r>
        <w:rPr>
          <w:rFonts w:hint="eastAsia" w:cs="Times New Roman"/>
          <w:bCs/>
          <w:color w:val="000000"/>
          <w:kern w:val="0"/>
          <w:szCs w:val="21"/>
        </w:rPr>
        <w:t xml:space="preserve"> </w:t>
      </w:r>
      <w:r>
        <w:rPr>
          <w:rFonts w:cs="Times New Roman"/>
          <w:bCs/>
          <w:color w:val="000000"/>
          <w:kern w:val="0"/>
          <w:szCs w:val="21"/>
        </w:rPr>
        <w:t>license when creating apartment (Without indoor monitor license will be used).</w:t>
      </w:r>
    </w:p>
    <w:p>
      <w:pPr>
        <w:widowControl/>
        <w:numPr>
          <w:ilvl w:val="255"/>
          <w:numId w:val="0"/>
        </w:numPr>
        <w:spacing w:beforeAutospacing="1" w:after="156" w:afterAutospacing="1"/>
        <w:ind w:left="360"/>
        <w:rPr>
          <w:rFonts w:hint="eastAsia"/>
        </w:rPr>
      </w:pPr>
      <w:r>
        <w:drawing>
          <wp:inline distT="0" distB="0" distL="114300" distR="114300">
            <wp:extent cx="5615940" cy="2668270"/>
            <wp:effectExtent l="0" t="0" r="0" b="0"/>
            <wp:docPr id="1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
                    <pic:cNvPicPr>
                      <a:picLocks noChangeAspect="1"/>
                    </pic:cNvPicPr>
                  </pic:nvPicPr>
                  <pic:blipFill>
                    <a:blip r:embed="rId33"/>
                    <a:stretch>
                      <a:fillRect/>
                    </a:stretch>
                  </pic:blipFill>
                  <pic:spPr>
                    <a:xfrm>
                      <a:off x="0" y="0"/>
                      <a:ext cx="5615986" cy="2668270"/>
                    </a:xfrm>
                    <a:prstGeom prst="rect">
                      <a:avLst/>
                    </a:prstGeom>
                    <a:noFill/>
                    <a:ln>
                      <a:noFill/>
                    </a:ln>
                  </pic:spPr>
                </pic:pic>
              </a:graphicData>
            </a:graphic>
          </wp:inline>
        </w:drawing>
      </w:r>
    </w:p>
    <w:p>
      <w:pPr>
        <w:widowControl/>
        <w:numPr>
          <w:ilvl w:val="0"/>
          <w:numId w:val="3"/>
        </w:numPr>
        <w:spacing w:beforeAutospacing="1" w:after="156" w:afterAutospacing="1"/>
        <w:ind w:left="360"/>
        <w:rPr>
          <w:rFonts w:hint="eastAsia" w:cs="Times New Roman"/>
          <w:bCs/>
          <w:color w:val="000000"/>
          <w:kern w:val="0"/>
          <w:szCs w:val="21"/>
        </w:rPr>
      </w:pPr>
      <w:r>
        <w:rPr>
          <w:rFonts w:hint="eastAsia" w:cs="Times New Roman"/>
          <w:bCs/>
          <w:color w:val="000000"/>
          <w:kern w:val="0"/>
          <w:szCs w:val="21"/>
        </w:rPr>
        <w:t xml:space="preserve">Door Station </w:t>
      </w:r>
      <w:r>
        <w:rPr>
          <w:rFonts w:cs="Times New Roman"/>
          <w:bCs/>
          <w:color w:val="000000"/>
          <w:kern w:val="0"/>
          <w:szCs w:val="21"/>
        </w:rPr>
        <w:t>With Indoor Monitor</w:t>
      </w:r>
    </w:p>
    <w:p>
      <w:pPr>
        <w:widowControl/>
        <w:numPr>
          <w:ilvl w:val="0"/>
          <w:numId w:val="2"/>
        </w:numPr>
        <w:spacing w:beforeAutospacing="1" w:after="156" w:afterAutospacing="1"/>
        <w:rPr>
          <w:rFonts w:hint="eastAsia" w:cs="Times New Roman"/>
          <w:bCs/>
          <w:color w:val="000000"/>
          <w:kern w:val="0"/>
          <w:szCs w:val="21"/>
        </w:rPr>
      </w:pPr>
      <w:r>
        <w:rPr>
          <w:rFonts w:cs="Times New Roman"/>
          <w:bCs/>
          <w:color w:val="000000"/>
          <w:kern w:val="0"/>
          <w:szCs w:val="21"/>
        </w:rPr>
        <w:t xml:space="preserve">Requirements: The </w:t>
      </w:r>
      <w:r>
        <w:rPr>
          <w:rFonts w:hint="eastAsia" w:cs="Times New Roman"/>
          <w:bCs/>
          <w:color w:val="000000"/>
          <w:kern w:val="0"/>
          <w:szCs w:val="21"/>
        </w:rPr>
        <w:t>d</w:t>
      </w:r>
      <w:r>
        <w:rPr>
          <w:rFonts w:cs="Times New Roman"/>
          <w:bCs/>
          <w:color w:val="000000"/>
          <w:kern w:val="0"/>
          <w:szCs w:val="21"/>
        </w:rPr>
        <w:t xml:space="preserve">oor </w:t>
      </w:r>
      <w:r>
        <w:rPr>
          <w:rFonts w:hint="eastAsia" w:cs="Times New Roman"/>
          <w:bCs/>
          <w:color w:val="000000"/>
          <w:kern w:val="0"/>
          <w:szCs w:val="21"/>
        </w:rPr>
        <w:t>s</w:t>
      </w:r>
      <w:r>
        <w:rPr>
          <w:rFonts w:cs="Times New Roman"/>
          <w:bCs/>
          <w:color w:val="000000"/>
          <w:kern w:val="0"/>
          <w:szCs w:val="21"/>
        </w:rPr>
        <w:t>tation and indoor monitor should both be connected to the internet and added to the platform.</w:t>
      </w:r>
    </w:p>
    <w:p>
      <w:pPr>
        <w:widowControl/>
        <w:numPr>
          <w:ilvl w:val="0"/>
          <w:numId w:val="2"/>
        </w:numPr>
        <w:spacing w:beforeAutospacing="1" w:after="156" w:afterAutospacing="1"/>
        <w:rPr>
          <w:rFonts w:hint="eastAsia" w:cs="Times New Roman"/>
          <w:bCs/>
          <w:color w:val="000000"/>
          <w:kern w:val="0"/>
          <w:szCs w:val="21"/>
        </w:rPr>
      </w:pPr>
      <w:r>
        <w:rPr>
          <w:rFonts w:cs="Times New Roman"/>
          <w:bCs/>
          <w:color w:val="000000"/>
          <w:kern w:val="0"/>
          <w:szCs w:val="21"/>
        </w:rPr>
        <w:t>Door Station should support to be registered to SIP server;</w:t>
      </w:r>
    </w:p>
    <w:p>
      <w:pPr>
        <w:widowControl/>
        <w:numPr>
          <w:ilvl w:val="0"/>
          <w:numId w:val="2"/>
        </w:numPr>
        <w:spacing w:beforeAutospacing="1" w:after="156" w:afterAutospacing="1"/>
        <w:jc w:val="left"/>
        <w:rPr>
          <w:rFonts w:hint="eastAsia" w:cs="Times New Roman"/>
          <w:bCs/>
          <w:color w:val="000000"/>
          <w:kern w:val="0"/>
          <w:szCs w:val="21"/>
        </w:rPr>
      </w:pPr>
      <w:r>
        <w:rPr>
          <w:rFonts w:cs="Times New Roman"/>
          <w:bCs/>
          <w:color w:val="000000"/>
          <w:kern w:val="0"/>
          <w:szCs w:val="21"/>
        </w:rPr>
        <w:t>Setup: Choose "</w:t>
      </w:r>
      <w:r>
        <w:rPr>
          <w:rFonts w:hint="eastAsia" w:cs="Times New Roman"/>
          <w:bCs/>
          <w:color w:val="000000"/>
          <w:kern w:val="0"/>
          <w:szCs w:val="21"/>
        </w:rPr>
        <w:t xml:space="preserve"> With </w:t>
      </w:r>
      <w:r>
        <w:rPr>
          <w:rFonts w:cs="Times New Roman"/>
          <w:bCs/>
          <w:color w:val="000000"/>
          <w:kern w:val="0"/>
          <w:szCs w:val="21"/>
        </w:rPr>
        <w:t>Indoor</w:t>
      </w:r>
      <w:r>
        <w:rPr>
          <w:rFonts w:hint="eastAsia" w:cs="Times New Roman"/>
          <w:bCs/>
          <w:color w:val="000000"/>
          <w:kern w:val="0"/>
          <w:szCs w:val="21"/>
        </w:rPr>
        <w:t xml:space="preserve"> </w:t>
      </w:r>
      <w:r>
        <w:rPr>
          <w:rFonts w:cs="Times New Roman"/>
          <w:bCs/>
          <w:color w:val="000000"/>
          <w:kern w:val="0"/>
          <w:szCs w:val="21"/>
        </w:rPr>
        <w:t>Monitor " license when creating apartment (With indoor monitor license will be used).</w:t>
      </w:r>
    </w:p>
    <w:p>
      <w:pPr>
        <w:widowControl/>
        <w:numPr>
          <w:ilvl w:val="255"/>
          <w:numId w:val="0"/>
        </w:numPr>
        <w:spacing w:beforeAutospacing="1" w:after="156" w:afterAutospacing="1"/>
        <w:ind w:left="360"/>
        <w:rPr>
          <w:rFonts w:hint="eastAsia" w:cs="Times New Roman"/>
          <w:bCs/>
          <w:color w:val="000000"/>
          <w:kern w:val="0"/>
          <w:szCs w:val="21"/>
        </w:rPr>
      </w:pPr>
      <w:r>
        <w:drawing>
          <wp:inline distT="0" distB="0" distL="114300" distR="114300">
            <wp:extent cx="5173980" cy="2712085"/>
            <wp:effectExtent l="0" t="0" r="5080" b="0"/>
            <wp:docPr id="1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2"/>
                    <pic:cNvPicPr>
                      <a:picLocks noChangeAspect="1"/>
                    </pic:cNvPicPr>
                  </pic:nvPicPr>
                  <pic:blipFill>
                    <a:blip r:embed="rId34"/>
                    <a:stretch>
                      <a:fillRect/>
                    </a:stretch>
                  </pic:blipFill>
                  <pic:spPr>
                    <a:xfrm>
                      <a:off x="0" y="0"/>
                      <a:ext cx="5173980" cy="2712236"/>
                    </a:xfrm>
                    <a:prstGeom prst="rect">
                      <a:avLst/>
                    </a:prstGeom>
                    <a:noFill/>
                    <a:ln>
                      <a:noFill/>
                    </a:ln>
                  </pic:spPr>
                </pic:pic>
              </a:graphicData>
            </a:graphic>
          </wp:inline>
        </w:drawing>
      </w:r>
    </w:p>
    <w:p>
      <w:pPr>
        <w:widowControl/>
        <w:numPr>
          <w:ilvl w:val="0"/>
          <w:numId w:val="3"/>
        </w:numPr>
        <w:spacing w:beforeAutospacing="1" w:after="156" w:afterAutospacing="1"/>
        <w:ind w:left="360"/>
        <w:rPr>
          <w:rFonts w:hint="eastAsia" w:cs="Times New Roman"/>
          <w:bCs/>
          <w:color w:val="000000"/>
          <w:kern w:val="0"/>
          <w:szCs w:val="21"/>
        </w:rPr>
      </w:pPr>
      <w:r>
        <w:rPr>
          <w:rFonts w:hint="eastAsia" w:cs="Times New Roman"/>
          <w:bCs/>
          <w:color w:val="000000"/>
          <w:kern w:val="0"/>
          <w:szCs w:val="21"/>
        </w:rPr>
        <w:t xml:space="preserve">No Door </w:t>
      </w:r>
      <w:r>
        <w:rPr>
          <w:rFonts w:cs="Times New Roman"/>
          <w:bCs/>
          <w:color w:val="000000"/>
          <w:kern w:val="0"/>
          <w:szCs w:val="21"/>
        </w:rPr>
        <w:t>Station</w:t>
      </w:r>
      <w:r>
        <w:rPr>
          <w:rFonts w:hint="eastAsia" w:cs="Times New Roman"/>
          <w:bCs/>
          <w:color w:val="000000"/>
          <w:kern w:val="0"/>
          <w:szCs w:val="21"/>
        </w:rPr>
        <w:t xml:space="preserve">, but </w:t>
      </w:r>
      <w:r>
        <w:rPr>
          <w:rFonts w:cs="Times New Roman"/>
          <w:bCs/>
          <w:color w:val="000000"/>
          <w:kern w:val="0"/>
          <w:szCs w:val="21"/>
        </w:rPr>
        <w:t>With Indoor Monitor</w:t>
      </w:r>
    </w:p>
    <w:p>
      <w:pPr>
        <w:widowControl/>
        <w:numPr>
          <w:ilvl w:val="0"/>
          <w:numId w:val="2"/>
        </w:numPr>
        <w:spacing w:beforeAutospacing="1" w:after="156" w:afterAutospacing="1"/>
        <w:rPr>
          <w:rFonts w:hint="eastAsia" w:cs="Times New Roman"/>
          <w:bCs/>
          <w:color w:val="000000"/>
          <w:kern w:val="0"/>
          <w:szCs w:val="21"/>
        </w:rPr>
      </w:pPr>
      <w:r>
        <w:rPr>
          <w:rFonts w:cs="Times New Roman"/>
          <w:bCs/>
          <w:color w:val="000000"/>
          <w:kern w:val="0"/>
          <w:szCs w:val="21"/>
        </w:rPr>
        <w:t>Requirements: The indoor monitor should be connected to the internet and added to the platform.</w:t>
      </w:r>
    </w:p>
    <w:p>
      <w:pPr>
        <w:pStyle w:val="25"/>
        <w:widowControl/>
        <w:numPr>
          <w:ilvl w:val="0"/>
          <w:numId w:val="2"/>
        </w:numPr>
        <w:spacing w:beforeAutospacing="1" w:after="156" w:afterAutospacing="1"/>
        <w:ind w:firstLineChars="0"/>
        <w:jc w:val="left"/>
        <w:rPr>
          <w:rFonts w:hint="eastAsia" w:cs="Times New Roman"/>
          <w:bCs/>
          <w:color w:val="000000"/>
          <w:kern w:val="0"/>
          <w:szCs w:val="21"/>
        </w:rPr>
      </w:pPr>
      <w:r>
        <w:rPr>
          <w:rFonts w:cs="Times New Roman"/>
          <w:bCs/>
          <w:color w:val="000000"/>
          <w:kern w:val="0"/>
          <w:szCs w:val="21"/>
        </w:rPr>
        <w:t>Setup: Select "</w:t>
      </w:r>
      <w:r>
        <w:rPr>
          <w:rFonts w:hint="eastAsia" w:cs="Times New Roman"/>
          <w:bCs/>
          <w:color w:val="000000"/>
          <w:kern w:val="0"/>
          <w:szCs w:val="21"/>
        </w:rPr>
        <w:t xml:space="preserve"> With </w:t>
      </w:r>
      <w:r>
        <w:rPr>
          <w:rFonts w:cs="Times New Roman"/>
          <w:bCs/>
          <w:color w:val="000000"/>
          <w:kern w:val="0"/>
          <w:szCs w:val="21"/>
        </w:rPr>
        <w:t>Indoor</w:t>
      </w:r>
      <w:r>
        <w:rPr>
          <w:rFonts w:hint="eastAsia" w:cs="Times New Roman"/>
          <w:bCs/>
          <w:color w:val="000000"/>
          <w:kern w:val="0"/>
          <w:szCs w:val="21"/>
        </w:rPr>
        <w:t xml:space="preserve"> </w:t>
      </w:r>
      <w:r>
        <w:rPr>
          <w:rFonts w:cs="Times New Roman"/>
          <w:bCs/>
          <w:color w:val="000000"/>
          <w:kern w:val="0"/>
          <w:szCs w:val="21"/>
        </w:rPr>
        <w:t>Monitor " license when creating apartment (With indoor monitor license will be used).</w:t>
      </w:r>
      <w:r>
        <w:drawing>
          <wp:inline distT="0" distB="0" distL="114300" distR="114300">
            <wp:extent cx="5326380" cy="3368040"/>
            <wp:effectExtent l="0" t="0" r="7620" b="0"/>
            <wp:docPr id="13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3"/>
                    <pic:cNvPicPr>
                      <a:picLocks noChangeAspect="1"/>
                    </pic:cNvPicPr>
                  </pic:nvPicPr>
                  <pic:blipFill>
                    <a:blip r:embed="rId35"/>
                    <a:stretch>
                      <a:fillRect/>
                    </a:stretch>
                  </pic:blipFill>
                  <pic:spPr>
                    <a:xfrm>
                      <a:off x="0" y="0"/>
                      <a:ext cx="5326380" cy="3368040"/>
                    </a:xfrm>
                    <a:prstGeom prst="rect">
                      <a:avLst/>
                    </a:prstGeom>
                    <a:noFill/>
                    <a:ln>
                      <a:noFill/>
                    </a:ln>
                  </pic:spPr>
                </pic:pic>
              </a:graphicData>
            </a:graphic>
          </wp:inline>
        </w:drawing>
      </w:r>
    </w:p>
    <w:p>
      <w:pPr>
        <w:widowControl/>
        <w:numPr>
          <w:ilvl w:val="0"/>
          <w:numId w:val="3"/>
        </w:numPr>
        <w:spacing w:beforeAutospacing="1" w:after="156" w:afterAutospacing="1"/>
        <w:ind w:left="360"/>
        <w:rPr>
          <w:rFonts w:hint="eastAsia" w:cs="Times New Roman"/>
          <w:bCs/>
          <w:color w:val="000000"/>
          <w:kern w:val="0"/>
          <w:szCs w:val="21"/>
        </w:rPr>
      </w:pPr>
      <w:r>
        <w:rPr>
          <w:rFonts w:cs="Times New Roman"/>
          <w:bCs/>
          <w:color w:val="000000"/>
          <w:kern w:val="0"/>
          <w:szCs w:val="21"/>
        </w:rPr>
        <w:t>Local Network Call (With Indoor Monitor)</w:t>
      </w:r>
    </w:p>
    <w:p>
      <w:pPr>
        <w:widowControl/>
        <w:numPr>
          <w:ilvl w:val="0"/>
          <w:numId w:val="2"/>
        </w:numPr>
        <w:spacing w:beforeAutospacing="1" w:after="156" w:afterAutospacing="1"/>
        <w:rPr>
          <w:rFonts w:hint="eastAsia" w:cs="Times New Roman"/>
          <w:bCs/>
          <w:color w:val="000000"/>
          <w:kern w:val="0"/>
          <w:szCs w:val="21"/>
        </w:rPr>
      </w:pPr>
      <w:r>
        <w:rPr>
          <w:rFonts w:cs="Times New Roman"/>
          <w:bCs/>
          <w:color w:val="000000"/>
          <w:kern w:val="0"/>
          <w:szCs w:val="21"/>
        </w:rPr>
        <w:t>Requirements: This configuration operates without an internet connection, using a local network for P2P (peer-to-peer) calls.</w:t>
      </w:r>
    </w:p>
    <w:p>
      <w:pPr>
        <w:widowControl/>
        <w:numPr>
          <w:ilvl w:val="0"/>
          <w:numId w:val="2"/>
        </w:numPr>
        <w:spacing w:beforeAutospacing="1" w:after="156" w:afterAutospacing="1"/>
        <w:rPr>
          <w:rFonts w:hint="eastAsia" w:cs="Times New Roman"/>
          <w:bCs/>
          <w:color w:val="000000"/>
          <w:kern w:val="0"/>
          <w:szCs w:val="21"/>
        </w:rPr>
      </w:pPr>
      <w:r>
        <w:rPr>
          <w:rFonts w:cs="Times New Roman"/>
          <w:bCs/>
          <w:color w:val="000000"/>
          <w:kern w:val="0"/>
          <w:szCs w:val="21"/>
        </w:rPr>
        <w:t>User Setup: No specific setup for SIP server registration is needed as the call is local.</w:t>
      </w:r>
    </w:p>
    <w:p>
      <w:pPr>
        <w:widowControl/>
        <w:numPr>
          <w:ilvl w:val="0"/>
          <w:numId w:val="2"/>
        </w:numPr>
        <w:spacing w:beforeAutospacing="1" w:after="156" w:afterAutospacing="1"/>
        <w:rPr>
          <w:rFonts w:hint="eastAsia" w:cs="Times New Roman"/>
          <w:bCs/>
          <w:color w:val="000000"/>
          <w:kern w:val="0"/>
          <w:szCs w:val="21"/>
        </w:rPr>
      </w:pPr>
      <w:r>
        <w:rPr>
          <w:rFonts w:cs="Times New Roman"/>
          <w:bCs/>
          <w:color w:val="000000"/>
          <w:kern w:val="0"/>
          <w:szCs w:val="21"/>
        </w:rPr>
        <w:t>No Internet required</w:t>
      </w:r>
      <w:r>
        <w:rPr>
          <w:rFonts w:hint="eastAsia" w:cs="Times New Roman"/>
          <w:bCs/>
          <w:color w:val="000000"/>
          <w:kern w:val="0"/>
          <w:szCs w:val="21"/>
        </w:rPr>
        <w:t>.</w:t>
      </w:r>
    </w:p>
    <w:p>
      <w:pPr>
        <w:widowControl/>
        <w:spacing w:beforeAutospacing="1" w:after="156" w:afterAutospacing="1"/>
        <w:ind w:left="360"/>
        <w:jc w:val="left"/>
        <w:rPr>
          <w:rFonts w:hint="eastAsia"/>
        </w:rPr>
      </w:pPr>
      <w:r>
        <w:drawing>
          <wp:inline distT="0" distB="0" distL="114300" distR="114300">
            <wp:extent cx="5369560" cy="3040380"/>
            <wp:effectExtent l="0" t="0" r="10160" b="7620"/>
            <wp:docPr id="1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4"/>
                    <pic:cNvPicPr>
                      <a:picLocks noChangeAspect="1"/>
                    </pic:cNvPicPr>
                  </pic:nvPicPr>
                  <pic:blipFill>
                    <a:blip r:embed="rId36"/>
                    <a:stretch>
                      <a:fillRect/>
                    </a:stretch>
                  </pic:blipFill>
                  <pic:spPr>
                    <a:xfrm>
                      <a:off x="0" y="0"/>
                      <a:ext cx="5369560" cy="3040380"/>
                    </a:xfrm>
                    <a:prstGeom prst="rect">
                      <a:avLst/>
                    </a:prstGeom>
                    <a:noFill/>
                    <a:ln>
                      <a:noFill/>
                    </a:ln>
                  </pic:spPr>
                </pic:pic>
              </a:graphicData>
            </a:graphic>
          </wp:inline>
        </w:drawing>
      </w:r>
    </w:p>
    <w:p>
      <w:pPr>
        <w:widowControl/>
        <w:numPr>
          <w:ilvl w:val="0"/>
          <w:numId w:val="3"/>
        </w:numPr>
        <w:spacing w:beforeAutospacing="1" w:after="156" w:afterAutospacing="1"/>
        <w:ind w:left="360"/>
        <w:rPr>
          <w:rFonts w:hint="eastAsia" w:cs="Times New Roman"/>
          <w:bCs/>
          <w:kern w:val="0"/>
          <w:szCs w:val="21"/>
        </w:rPr>
      </w:pPr>
      <w:r>
        <w:rPr>
          <w:rFonts w:cs="Times New Roman"/>
          <w:bCs/>
          <w:kern w:val="0"/>
          <w:szCs w:val="21"/>
        </w:rPr>
        <w:t>Public Network Calling (With Indoor Monitor)</w:t>
      </w:r>
    </w:p>
    <w:p>
      <w:pPr>
        <w:pStyle w:val="25"/>
        <w:widowControl/>
        <w:numPr>
          <w:ilvl w:val="0"/>
          <w:numId w:val="4"/>
        </w:numPr>
        <w:spacing w:beforeAutospacing="1" w:after="156" w:afterAutospacing="1"/>
        <w:ind w:firstLineChars="0"/>
        <w:jc w:val="left"/>
        <w:rPr>
          <w:rFonts w:hint="eastAsia"/>
        </w:rPr>
      </w:pPr>
      <w:r>
        <w:t>Cloud Connectivity: The door station and indoor monitor connects to its designated network and registers to the cloud.</w:t>
      </w:r>
    </w:p>
    <w:p>
      <w:pPr>
        <w:pStyle w:val="25"/>
        <w:widowControl/>
        <w:numPr>
          <w:ilvl w:val="0"/>
          <w:numId w:val="4"/>
        </w:numPr>
        <w:spacing w:beforeAutospacing="1" w:after="156" w:afterAutospacing="1"/>
        <w:ind w:firstLineChars="0"/>
        <w:jc w:val="left"/>
        <w:rPr>
          <w:rFonts w:hint="eastAsia"/>
        </w:rPr>
      </w:pPr>
      <w:r>
        <w:t>Seamless Communication: Once both devices are connected to the cloud, they can establish calls without the need to be in the same LAN environment.</w:t>
      </w:r>
    </w:p>
    <w:p>
      <w:pPr>
        <w:pStyle w:val="25"/>
        <w:widowControl/>
        <w:numPr>
          <w:ilvl w:val="0"/>
          <w:numId w:val="4"/>
        </w:numPr>
        <w:spacing w:beforeAutospacing="1" w:after="156" w:afterAutospacing="1"/>
        <w:ind w:firstLineChars="0"/>
        <w:jc w:val="left"/>
        <w:rPr>
          <w:rFonts w:hint="eastAsia"/>
        </w:rPr>
      </w:pPr>
      <w:r>
        <w:t>Flexibility: Devices can operate across different networks, providing greater deployment options.</w:t>
      </w:r>
    </w:p>
    <w:p>
      <w:pPr>
        <w:pStyle w:val="25"/>
        <w:widowControl/>
        <w:spacing w:beforeAutospacing="1" w:after="156" w:afterAutospacing="1"/>
        <w:ind w:left="800" w:firstLine="0" w:firstLineChars="0"/>
        <w:jc w:val="left"/>
        <w:rPr>
          <w:rFonts w:hint="eastAsia"/>
        </w:rPr>
      </w:pPr>
      <w:r>
        <w:drawing>
          <wp:inline distT="0" distB="0" distL="0" distR="0">
            <wp:extent cx="5029200" cy="2499995"/>
            <wp:effectExtent l="0" t="0" r="0" b="0"/>
            <wp:docPr id="1622164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64232" name="图片 1"/>
                    <pic:cNvPicPr>
                      <a:picLocks noChangeAspect="1"/>
                    </pic:cNvPicPr>
                  </pic:nvPicPr>
                  <pic:blipFill>
                    <a:blip r:embed="rId37"/>
                    <a:stretch>
                      <a:fillRect/>
                    </a:stretch>
                  </pic:blipFill>
                  <pic:spPr>
                    <a:xfrm>
                      <a:off x="0" y="0"/>
                      <a:ext cx="5029636" cy="2500111"/>
                    </a:xfrm>
                    <a:prstGeom prst="rect">
                      <a:avLst/>
                    </a:prstGeom>
                  </pic:spPr>
                </pic:pic>
              </a:graphicData>
            </a:graphic>
          </wp:inline>
        </w:drawing>
      </w:r>
    </w:p>
    <w:p>
      <w:pPr>
        <w:widowControl/>
        <w:spacing w:beforeAutospacing="1" w:after="156" w:afterAutospacing="1"/>
        <w:jc w:val="left"/>
        <w:rPr>
          <w:rFonts w:hint="eastAsia"/>
        </w:rPr>
      </w:pPr>
      <w:r>
        <w:rPr>
          <w:rFonts w:hint="eastAsia" w:ascii="Times New Roman" w:hAnsi="Times New Roman" w:eastAsia="宋体" w:cstheme="minorBidi"/>
        </w:rPr>
        <w:t>2.</w:t>
      </w:r>
      <w:r>
        <w:rPr>
          <w:rFonts w:hint="eastAsia"/>
        </w:rPr>
        <w:t>Support devices</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92"/>
        <w:gridCol w:w="43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392" w:type="dxa"/>
          </w:tcPr>
          <w:p>
            <w:pPr>
              <w:widowControl/>
              <w:numPr>
                <w:ilvl w:val="255"/>
                <w:numId w:val="0"/>
              </w:numPr>
              <w:spacing w:beforeAutospacing="1" w:after="156" w:afterAutospacing="1"/>
              <w:jc w:val="center"/>
              <w:rPr>
                <w:rFonts w:hint="eastAsia"/>
                <w:sz w:val="32"/>
                <w:szCs w:val="28"/>
              </w:rPr>
            </w:pPr>
            <w:r>
              <w:rPr>
                <w:rFonts w:hint="eastAsia"/>
                <w:sz w:val="32"/>
                <w:szCs w:val="28"/>
              </w:rPr>
              <w:t>Device type</w:t>
            </w:r>
          </w:p>
        </w:tc>
        <w:tc>
          <w:tcPr>
            <w:tcW w:w="4385" w:type="dxa"/>
          </w:tcPr>
          <w:p>
            <w:pPr>
              <w:widowControl/>
              <w:numPr>
                <w:ilvl w:val="255"/>
                <w:numId w:val="0"/>
              </w:numPr>
              <w:spacing w:beforeAutospacing="1" w:after="156" w:afterAutospacing="1"/>
              <w:jc w:val="center"/>
              <w:rPr>
                <w:rFonts w:hint="eastAsia"/>
                <w:sz w:val="32"/>
                <w:szCs w:val="28"/>
              </w:rPr>
            </w:pPr>
            <w:r>
              <w:rPr>
                <w:rFonts w:hint="eastAsia"/>
                <w:sz w:val="32"/>
                <w:szCs w:val="28"/>
              </w:rPr>
              <w:t>Model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restart"/>
            <w:vAlign w:val="center"/>
          </w:tcPr>
          <w:p>
            <w:pPr>
              <w:widowControl/>
              <w:spacing w:beforeAutospacing="1" w:after="156" w:afterAutospacing="1"/>
              <w:jc w:val="center"/>
              <w:rPr>
                <w:rFonts w:hint="eastAsia"/>
              </w:rPr>
            </w:pPr>
            <w:r>
              <w:rPr>
                <w:rFonts w:hint="eastAsia"/>
              </w:rPr>
              <w:t xml:space="preserve">Door </w:t>
            </w:r>
            <w:r>
              <w:t xml:space="preserve">station </w:t>
            </w:r>
            <w:r>
              <w:rPr>
                <w:rFonts w:hint="eastAsia"/>
              </w:rPr>
              <w:t>(SIP Call)</w:t>
            </w:r>
          </w:p>
        </w:tc>
        <w:tc>
          <w:tcPr>
            <w:tcW w:w="4385" w:type="dxa"/>
          </w:tcPr>
          <w:p>
            <w:pPr>
              <w:widowControl/>
              <w:spacing w:beforeAutospacing="1" w:after="156" w:afterAutospacing="1"/>
              <w:jc w:val="center"/>
              <w:rPr>
                <w:rFonts w:hint="eastAsia"/>
              </w:rPr>
            </w:pPr>
            <w:r>
              <w:rPr>
                <w:rFonts w:hint="eastAsia" w:cstheme="minorBidi"/>
              </w:rPr>
              <w:t>C112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rPr>
            </w:pPr>
            <w:r>
              <w:rPr>
                <w:rFonts w:hint="eastAsia" w:cstheme="minorBidi"/>
              </w:rPr>
              <w:t>S212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rPr>
            </w:pPr>
            <w:r>
              <w:rPr>
                <w:rFonts w:cstheme="minorBidi"/>
              </w:rPr>
              <w:t>S213K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rPr>
            </w:pPr>
            <w:r>
              <w:rPr>
                <w:rFonts w:cstheme="minorBidi"/>
              </w:rPr>
              <w:t>S213M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rPr>
            </w:pPr>
            <w:r>
              <w:rPr>
                <w:rFonts w:cstheme="minorBidi"/>
              </w:rPr>
              <w:t>S215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rPr>
            </w:pPr>
            <w:r>
              <w:rPr>
                <w:rFonts w:cstheme="minorBidi"/>
              </w:rPr>
              <w:t>S615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rPr>
            </w:pPr>
            <w:r>
              <w:rPr>
                <w:rFonts w:hint="eastAsia" w:cstheme="minorBidi"/>
              </w:rPr>
              <w:t>S617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cstheme="minorBidi"/>
              </w:rPr>
            </w:pPr>
            <w:r>
              <w:rPr>
                <w:rFonts w:hint="eastAsia" w:cstheme="minorBidi"/>
              </w:rPr>
              <w:t>S414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restart"/>
            <w:vAlign w:val="center"/>
          </w:tcPr>
          <w:p>
            <w:pPr>
              <w:spacing w:beforeAutospacing="1" w:after="156" w:afterAutospacing="1"/>
              <w:jc w:val="center"/>
              <w:rPr>
                <w:rFonts w:hint="eastAsia"/>
              </w:rPr>
            </w:pPr>
            <w:r>
              <w:rPr>
                <w:rFonts w:hint="eastAsia"/>
              </w:rPr>
              <w:t>Indoor Monitor</w:t>
            </w:r>
          </w:p>
        </w:tc>
        <w:tc>
          <w:tcPr>
            <w:tcW w:w="4385" w:type="dxa"/>
          </w:tcPr>
          <w:p>
            <w:pPr>
              <w:widowControl/>
              <w:spacing w:beforeAutospacing="1" w:after="156" w:afterAutospacing="1"/>
              <w:jc w:val="center"/>
              <w:rPr>
                <w:rFonts w:hint="eastAsia" w:cstheme="minorBidi"/>
              </w:rPr>
            </w:pPr>
            <w:r>
              <w:rPr>
                <w:rFonts w:hint="eastAsia" w:cstheme="minorBidi"/>
              </w:rPr>
              <w:t>E214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rPr>
            </w:pPr>
            <w:r>
              <w:rPr>
                <w:rFonts w:cstheme="minorBidi"/>
              </w:rPr>
              <w:t>E216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rPr>
            </w:pPr>
            <w:r>
              <w:rPr>
                <w:rFonts w:cstheme="minorBidi"/>
              </w:rPr>
              <w:t>E217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rPr>
            </w:pPr>
            <w:r>
              <w:rPr>
                <w:rFonts w:cstheme="minorBidi"/>
              </w:rPr>
              <w:t>A416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rPr>
            </w:pPr>
            <w:r>
              <w:rPr>
                <w:rFonts w:cstheme="minorBidi"/>
              </w:rPr>
              <w:t>E416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rPr>
            </w:pPr>
            <w:r>
              <w:rPr>
                <w:rFonts w:cstheme="minorBidi"/>
              </w:rPr>
              <w:t>H618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Align w:val="center"/>
          </w:tcPr>
          <w:p>
            <w:pPr>
              <w:widowControl/>
              <w:spacing w:beforeAutospacing="1" w:after="156" w:afterAutospacing="1"/>
              <w:jc w:val="center"/>
              <w:rPr>
                <w:rFonts w:hint="eastAsia"/>
              </w:rPr>
            </w:pPr>
            <w:r>
              <w:rPr>
                <w:rFonts w:hint="eastAsia"/>
              </w:rPr>
              <w:t>Master Station</w:t>
            </w:r>
          </w:p>
        </w:tc>
        <w:tc>
          <w:tcPr>
            <w:tcW w:w="4385" w:type="dxa"/>
          </w:tcPr>
          <w:p>
            <w:pPr>
              <w:widowControl/>
              <w:spacing w:beforeAutospacing="1" w:after="156" w:afterAutospacing="1"/>
              <w:jc w:val="center"/>
              <w:rPr>
                <w:rFonts w:hint="eastAsia"/>
              </w:rPr>
            </w:pPr>
            <w:r>
              <w:rPr>
                <w:rFonts w:cstheme="minorBidi"/>
              </w:rPr>
              <w:t>902C-A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restart"/>
            <w:vAlign w:val="center"/>
          </w:tcPr>
          <w:p>
            <w:pPr>
              <w:widowControl/>
              <w:spacing w:beforeAutospacing="1" w:after="156" w:afterAutospacing="1"/>
              <w:jc w:val="center"/>
              <w:rPr>
                <w:rFonts w:hint="eastAsia"/>
              </w:rPr>
            </w:pPr>
            <w:r>
              <w:rPr>
                <w:rFonts w:hint="eastAsia"/>
              </w:rPr>
              <w:t>Access Control</w:t>
            </w:r>
          </w:p>
        </w:tc>
        <w:tc>
          <w:tcPr>
            <w:tcW w:w="4385" w:type="dxa"/>
          </w:tcPr>
          <w:p>
            <w:pPr>
              <w:widowControl/>
              <w:spacing w:beforeAutospacing="1" w:after="156" w:afterAutospacing="1"/>
              <w:jc w:val="center"/>
              <w:rPr>
                <w:rFonts w:hint="eastAsia" w:cstheme="minorBidi"/>
              </w:rPr>
            </w:pPr>
            <w:r>
              <w:rPr>
                <w:rFonts w:hint="eastAsia" w:cstheme="minorBidi"/>
              </w:rPr>
              <w:t>AC01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cstheme="minorBidi"/>
              </w:rPr>
            </w:pPr>
            <w:r>
              <w:rPr>
                <w:rFonts w:hint="eastAsia" w:cstheme="minorBidi"/>
              </w:rPr>
              <w:t>AC02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cstheme="minorBidi"/>
              </w:rPr>
            </w:pPr>
            <w:r>
              <w:rPr>
                <w:rFonts w:hint="eastAsia" w:cstheme="minorBidi"/>
              </w:rPr>
              <w:t>AC02C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restart"/>
            <w:vAlign w:val="center"/>
          </w:tcPr>
          <w:p>
            <w:pPr>
              <w:widowControl/>
              <w:spacing w:beforeAutospacing="1" w:after="156" w:afterAutospacing="1"/>
              <w:jc w:val="center"/>
              <w:rPr>
                <w:rFonts w:hint="eastAsia"/>
              </w:rPr>
            </w:pPr>
            <w:r>
              <w:rPr>
                <w:rFonts w:hint="eastAsia"/>
              </w:rPr>
              <w:t>IP Kits</w:t>
            </w:r>
          </w:p>
        </w:tc>
        <w:tc>
          <w:tcPr>
            <w:tcW w:w="4385" w:type="dxa"/>
          </w:tcPr>
          <w:p>
            <w:pPr>
              <w:widowControl/>
              <w:spacing w:beforeAutospacing="1" w:after="156" w:afterAutospacing="1"/>
              <w:jc w:val="center"/>
              <w:rPr>
                <w:rFonts w:hint="eastAsia" w:cstheme="minorBidi"/>
              </w:rPr>
            </w:pPr>
            <w:r>
              <w:rPr>
                <w:rFonts w:hint="eastAsia" w:cstheme="minorBidi"/>
              </w:rPr>
              <w:t>IPK06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cstheme="minorBidi"/>
              </w:rPr>
            </w:pPr>
            <w:r>
              <w:rPr>
                <w:rFonts w:hint="eastAsia" w:cstheme="minorBidi"/>
              </w:rPr>
              <w:t>IPK07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cstheme="minorBidi"/>
              </w:rPr>
            </w:pPr>
            <w:r>
              <w:rPr>
                <w:rFonts w:hint="eastAsia" w:cstheme="minorBidi"/>
              </w:rPr>
              <w:t>IPK08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restart"/>
            <w:vAlign w:val="center"/>
          </w:tcPr>
          <w:p>
            <w:pPr>
              <w:widowControl/>
              <w:spacing w:beforeAutospacing="1" w:after="156" w:afterAutospacing="1"/>
              <w:jc w:val="center"/>
              <w:rPr>
                <w:rFonts w:hint="eastAsia"/>
              </w:rPr>
            </w:pPr>
            <w:r>
              <w:rPr>
                <w:rFonts w:hint="eastAsia"/>
              </w:rPr>
              <w:t>TW Kits</w:t>
            </w:r>
          </w:p>
        </w:tc>
        <w:tc>
          <w:tcPr>
            <w:tcW w:w="4385" w:type="dxa"/>
          </w:tcPr>
          <w:p>
            <w:pPr>
              <w:widowControl/>
              <w:spacing w:beforeAutospacing="1" w:after="156" w:afterAutospacing="1"/>
              <w:jc w:val="center"/>
              <w:rPr>
                <w:rFonts w:hint="eastAsia" w:cstheme="minorBidi"/>
              </w:rPr>
            </w:pPr>
            <w:r>
              <w:rPr>
                <w:rFonts w:cstheme="minorBidi"/>
              </w:rPr>
              <w:t>TWK01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cstheme="minorBidi"/>
              </w:rPr>
            </w:pPr>
            <w:r>
              <w:rPr>
                <w:rFonts w:cstheme="minorBidi"/>
              </w:rPr>
              <w:t>TWK0</w:t>
            </w:r>
            <w:r>
              <w:rPr>
                <w:rFonts w:hint="eastAsia" w:cstheme="minorBidi"/>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cstheme="minorBidi"/>
              </w:rPr>
            </w:pPr>
            <w:r>
              <w:rPr>
                <w:rFonts w:cstheme="minorBidi"/>
              </w:rPr>
              <w:t>TWK0</w:t>
            </w:r>
            <w:r>
              <w:rPr>
                <w:rFonts w:hint="eastAsia" w:cstheme="minorBidi"/>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Merge w:val="continue"/>
            <w:vAlign w:val="center"/>
          </w:tcPr>
          <w:p>
            <w:pPr>
              <w:widowControl/>
              <w:spacing w:beforeAutospacing="1" w:after="156" w:afterAutospacing="1"/>
              <w:jc w:val="center"/>
              <w:rPr>
                <w:rFonts w:hint="eastAsia"/>
              </w:rPr>
            </w:pPr>
          </w:p>
        </w:tc>
        <w:tc>
          <w:tcPr>
            <w:tcW w:w="4385" w:type="dxa"/>
          </w:tcPr>
          <w:p>
            <w:pPr>
              <w:widowControl/>
              <w:spacing w:beforeAutospacing="1" w:after="156" w:afterAutospacing="1"/>
              <w:jc w:val="center"/>
              <w:rPr>
                <w:rFonts w:hint="eastAsia" w:cstheme="minorBidi"/>
              </w:rPr>
            </w:pPr>
            <w:r>
              <w:rPr>
                <w:rFonts w:cstheme="minorBidi"/>
              </w:rPr>
              <w:t>TWK0</w:t>
            </w:r>
            <w:r>
              <w:rPr>
                <w:rFonts w:hint="eastAsia" w:cstheme="minorBidi"/>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3" w:hRule="atLeast"/>
        </w:trPr>
        <w:tc>
          <w:tcPr>
            <w:tcW w:w="4392" w:type="dxa"/>
            <w:vAlign w:val="center"/>
          </w:tcPr>
          <w:p>
            <w:pPr>
              <w:widowControl/>
              <w:spacing w:beforeAutospacing="1" w:after="156" w:afterAutospacing="1"/>
              <w:jc w:val="center"/>
              <w:rPr>
                <w:rFonts w:hint="eastAsia"/>
              </w:rPr>
            </w:pPr>
            <w:r>
              <w:rPr>
                <w:rFonts w:hint="eastAsia"/>
              </w:rPr>
              <w:t>E</w:t>
            </w:r>
            <w:r>
              <w:t>levator Control Module</w:t>
            </w:r>
          </w:p>
        </w:tc>
        <w:tc>
          <w:tcPr>
            <w:tcW w:w="4385" w:type="dxa"/>
          </w:tcPr>
          <w:p>
            <w:pPr>
              <w:widowControl/>
              <w:spacing w:beforeAutospacing="1" w:after="156" w:afterAutospacing="1"/>
              <w:jc w:val="center"/>
              <w:rPr>
                <w:rFonts w:hint="eastAsia" w:cstheme="minorBidi"/>
              </w:rPr>
            </w:pPr>
            <w:r>
              <w:rPr>
                <w:rFonts w:cstheme="minorBidi"/>
              </w:rPr>
              <w:t>EVC-ICC-A5</w:t>
            </w:r>
          </w:p>
        </w:tc>
      </w:tr>
    </w:tbl>
    <w:p>
      <w:pPr>
        <w:widowControl/>
        <w:spacing w:after="156" w:line="259" w:lineRule="auto"/>
        <w:jc w:val="left"/>
        <w:rPr>
          <w:rFonts w:hint="eastAsia"/>
        </w:rPr>
      </w:pPr>
      <w:r>
        <w:rPr>
          <w:rFonts w:hint="eastAsia"/>
        </w:rPr>
        <w:t>2</w:t>
      </w:r>
      <w:r>
        <w:t xml:space="preserve">. DNAKE provides different solutions. </w:t>
      </w:r>
    </w:p>
    <w:p>
      <w:pPr>
        <w:pStyle w:val="25"/>
        <w:numPr>
          <w:ilvl w:val="0"/>
          <w:numId w:val="5"/>
        </w:numPr>
        <w:spacing w:after="156"/>
        <w:ind w:firstLineChars="0"/>
        <w:rPr>
          <w:rFonts w:hint="eastAsia" w:cs="Times New Roman"/>
          <w:b/>
          <w:bCs/>
          <w:color w:val="000000"/>
          <w:kern w:val="0"/>
          <w:szCs w:val="21"/>
        </w:rPr>
      </w:pPr>
      <w:r>
        <w:rPr>
          <w:rFonts w:hint="eastAsia" w:cs="Times New Roman"/>
          <w:b/>
          <w:bCs/>
          <w:color w:val="000000"/>
          <w:kern w:val="0"/>
          <w:szCs w:val="21"/>
        </w:rPr>
        <w:t xml:space="preserve">With </w:t>
      </w:r>
      <w:r>
        <w:rPr>
          <w:rFonts w:cs="Times New Roman"/>
          <w:b/>
          <w:bCs/>
          <w:color w:val="000000"/>
          <w:kern w:val="0"/>
          <w:szCs w:val="21"/>
        </w:rPr>
        <w:t>Indoor Monitor:</w:t>
      </w:r>
      <w:r>
        <w:rPr>
          <w:b/>
          <w:bCs/>
        </w:rPr>
        <w:t xml:space="preserve"> </w:t>
      </w:r>
    </w:p>
    <w:p>
      <w:pPr>
        <w:pStyle w:val="25"/>
        <w:spacing w:after="156"/>
        <w:ind w:left="420" w:firstLine="0" w:firstLineChars="0"/>
        <w:rPr>
          <w:rFonts w:hint="eastAsia" w:cs="Times New Roman"/>
          <w:color w:val="000000"/>
          <w:kern w:val="0"/>
          <w:szCs w:val="21"/>
        </w:rPr>
      </w:pPr>
      <w:r>
        <w:rPr>
          <w:rFonts w:hint="eastAsia"/>
        </w:rPr>
        <w:t>R</w:t>
      </w:r>
      <w:r>
        <w:t>efers to the P2P solution with Indoor Monitor (Indoor Monitor must be installed for each household).</w:t>
      </w:r>
    </w:p>
    <w:p>
      <w:pPr>
        <w:pStyle w:val="25"/>
        <w:numPr>
          <w:ilvl w:val="0"/>
          <w:numId w:val="5"/>
        </w:numPr>
        <w:spacing w:after="156"/>
        <w:ind w:firstLineChars="0"/>
        <w:rPr>
          <w:rFonts w:hint="eastAsia" w:cs="Times New Roman"/>
          <w:b/>
          <w:bCs/>
          <w:color w:val="000000"/>
          <w:kern w:val="0"/>
          <w:szCs w:val="21"/>
        </w:rPr>
      </w:pPr>
      <w:r>
        <w:rPr>
          <w:rFonts w:hint="eastAsia" w:cs="Times New Roman"/>
          <w:b/>
          <w:bCs/>
          <w:color w:val="000000"/>
          <w:kern w:val="0"/>
          <w:szCs w:val="21"/>
        </w:rPr>
        <w:t>Without Indoor Monitor</w:t>
      </w:r>
      <w:r>
        <w:rPr>
          <w:rFonts w:cs="Times New Roman"/>
          <w:b/>
          <w:bCs/>
          <w:color w:val="000000"/>
          <w:kern w:val="0"/>
          <w:szCs w:val="21"/>
        </w:rPr>
        <w:t xml:space="preserve">: </w:t>
      </w:r>
    </w:p>
    <w:p>
      <w:pPr>
        <w:pStyle w:val="25"/>
        <w:spacing w:after="156"/>
        <w:ind w:left="420" w:firstLine="0" w:firstLineChars="0"/>
        <w:jc w:val="left"/>
        <w:rPr>
          <w:rFonts w:hint="eastAsia" w:cs="Times New Roman"/>
          <w:color w:val="000000"/>
          <w:kern w:val="0"/>
          <w:szCs w:val="21"/>
        </w:rPr>
      </w:pPr>
      <w:r>
        <w:rPr>
          <w:rFonts w:hint="eastAsia" w:cs="Times New Roman"/>
          <w:color w:val="000000"/>
          <w:kern w:val="0"/>
          <w:szCs w:val="21"/>
        </w:rPr>
        <w:t>R</w:t>
      </w:r>
      <w:r>
        <w:rPr>
          <w:rFonts w:cs="Times New Roman"/>
          <w:color w:val="000000"/>
          <w:kern w:val="0"/>
          <w:szCs w:val="21"/>
        </w:rPr>
        <w:t>efers to the P2P or SIP solution without Indoor Monitor. If you are among the SIP-supported countries and the device you use support SIP solution (e.g., S615 SIP updated with</w:t>
      </w:r>
      <w:r>
        <w:rPr>
          <w:rFonts w:hint="eastAsia" w:cs="Times New Roman"/>
          <w:color w:val="000000"/>
          <w:kern w:val="0"/>
          <w:szCs w:val="21"/>
        </w:rPr>
        <w:t xml:space="preserve"> </w:t>
      </w:r>
      <w:r>
        <w:rPr>
          <w:rFonts w:cs="Times New Roman"/>
          <w:color w:val="000000"/>
          <w:kern w:val="0"/>
          <w:szCs w:val="21"/>
        </w:rPr>
        <w:t>904D_0_1_1_40_SIPV1_4_21_GA_20231123), the platform will choose SIP solution automatically.</w:t>
      </w:r>
    </w:p>
    <w:p>
      <w:pPr>
        <w:pStyle w:val="25"/>
        <w:spacing w:after="156"/>
        <w:ind w:left="420" w:firstLine="0" w:firstLineChars="0"/>
        <w:rPr>
          <w:rFonts w:hint="eastAsia" w:cs="Times New Roman"/>
          <w:color w:val="000000"/>
          <w:kern w:val="0"/>
          <w:szCs w:val="21"/>
        </w:rPr>
      </w:pPr>
      <w:r>
        <w:rPr>
          <w:rFonts w:cs="Times New Roman"/>
          <w:color w:val="000000"/>
          <w:kern w:val="0"/>
          <w:szCs w:val="21"/>
        </w:rPr>
        <w:t xml:space="preserve">Please refer to </w:t>
      </w:r>
      <w:r>
        <w:rPr>
          <w:rFonts w:cs="Times New Roman"/>
          <w:b/>
          <w:bCs/>
          <w:color w:val="000000"/>
          <w:kern w:val="0"/>
          <w:szCs w:val="21"/>
        </w:rPr>
        <w:t>Appendix A: SIP or landline supported countries and regions</w:t>
      </w:r>
      <w:r>
        <w:rPr>
          <w:rFonts w:cs="Times New Roman"/>
          <w:color w:val="000000"/>
          <w:kern w:val="0"/>
          <w:szCs w:val="21"/>
        </w:rPr>
        <w:t xml:space="preserve"> for SIP-supported countries</w:t>
      </w:r>
    </w:p>
    <w:p>
      <w:pPr>
        <w:pStyle w:val="25"/>
        <w:numPr>
          <w:ilvl w:val="0"/>
          <w:numId w:val="5"/>
        </w:numPr>
        <w:spacing w:after="156"/>
        <w:ind w:firstLineChars="0"/>
        <w:rPr>
          <w:rFonts w:hint="eastAsia" w:cs="Times New Roman"/>
          <w:color w:val="000000"/>
          <w:kern w:val="0"/>
          <w:szCs w:val="21"/>
        </w:rPr>
      </w:pPr>
      <w:r>
        <w:rPr>
          <w:rFonts w:hint="eastAsia" w:cs="Times New Roman"/>
          <w:b/>
          <w:bCs/>
          <w:color w:val="000000"/>
          <w:kern w:val="0"/>
          <w:szCs w:val="21"/>
        </w:rPr>
        <w:t>V</w:t>
      </w:r>
      <w:r>
        <w:rPr>
          <w:rFonts w:cs="Times New Roman"/>
          <w:b/>
          <w:bCs/>
          <w:color w:val="000000"/>
          <w:kern w:val="0"/>
          <w:szCs w:val="21"/>
        </w:rPr>
        <w:t xml:space="preserve">alue-added Services: </w:t>
      </w:r>
    </w:p>
    <w:p>
      <w:pPr>
        <w:pStyle w:val="25"/>
        <w:spacing w:after="156"/>
        <w:ind w:left="420" w:firstLine="0" w:firstLineChars="0"/>
        <w:rPr>
          <w:rFonts w:hint="eastAsia" w:cs="Times New Roman"/>
          <w:color w:val="000000"/>
          <w:kern w:val="0"/>
          <w:szCs w:val="21"/>
        </w:rPr>
      </w:pPr>
      <w:r>
        <w:rPr>
          <w:rFonts w:hint="eastAsia" w:cs="Times New Roman"/>
          <w:color w:val="000000"/>
          <w:kern w:val="0"/>
          <w:szCs w:val="21"/>
        </w:rPr>
        <w:t>R</w:t>
      </w:r>
      <w:r>
        <w:rPr>
          <w:rFonts w:cs="Times New Roman"/>
          <w:color w:val="000000"/>
          <w:kern w:val="0"/>
          <w:szCs w:val="21"/>
        </w:rPr>
        <w:t>efers to some premium services like SIP call and landline feature. This service is based on Door Station Direct Call SIP solution.</w:t>
      </w:r>
    </w:p>
    <w:p>
      <w:pPr>
        <w:pStyle w:val="25"/>
        <w:spacing w:after="156"/>
        <w:ind w:left="420" w:firstLine="0" w:firstLineChars="0"/>
        <w:jc w:val="left"/>
        <w:rPr>
          <w:rFonts w:hint="eastAsia" w:cs="Times New Roman"/>
          <w:color w:val="FF0000"/>
          <w:kern w:val="0"/>
          <w:szCs w:val="21"/>
        </w:rPr>
      </w:pPr>
      <w:r>
        <w:rPr>
          <w:rFonts w:cs="Times New Roman"/>
          <w:color w:val="FF0000"/>
          <w:kern w:val="0"/>
          <w:szCs w:val="21"/>
        </w:rPr>
        <w:t>P</w:t>
      </w:r>
      <w:r>
        <w:rPr>
          <w:rFonts w:hint="eastAsia" w:cs="Times New Roman"/>
          <w:color w:val="FF0000"/>
          <w:kern w:val="0"/>
          <w:szCs w:val="21"/>
        </w:rPr>
        <w:t>lease</w:t>
      </w:r>
      <w:r>
        <w:rPr>
          <w:rFonts w:cs="Times New Roman"/>
          <w:color w:val="FF0000"/>
          <w:kern w:val="0"/>
          <w:szCs w:val="21"/>
        </w:rPr>
        <w:t xml:space="preserve"> note that value-added service can’t be taken back if it’s used.</w:t>
      </w:r>
    </w:p>
    <w:p>
      <w:pPr>
        <w:pStyle w:val="25"/>
        <w:numPr>
          <w:ilvl w:val="0"/>
          <w:numId w:val="6"/>
        </w:numPr>
        <w:spacing w:after="156"/>
        <w:ind w:firstLineChars="0"/>
        <w:rPr>
          <w:rFonts w:hint="eastAsia" w:cs="Times New Roman"/>
          <w:b/>
          <w:bCs/>
          <w:color w:val="000000"/>
          <w:kern w:val="0"/>
          <w:szCs w:val="21"/>
        </w:rPr>
      </w:pPr>
      <w:r>
        <w:rPr>
          <w:rFonts w:cs="Times New Roman"/>
          <w:b/>
          <w:bCs/>
          <w:color w:val="000000"/>
          <w:kern w:val="0"/>
          <w:szCs w:val="21"/>
        </w:rPr>
        <w:t>Remote Management</w:t>
      </w:r>
      <w:r>
        <w:rPr>
          <w:rFonts w:hint="eastAsia" w:cs="Times New Roman"/>
          <w:b/>
          <w:bCs/>
          <w:color w:val="000000"/>
          <w:kern w:val="0"/>
          <w:szCs w:val="21"/>
        </w:rPr>
        <w:t>:</w:t>
      </w:r>
    </w:p>
    <w:p>
      <w:pPr>
        <w:spacing w:after="156"/>
        <w:rPr>
          <w:rFonts w:hint="eastAsia" w:cs="Times New Roman"/>
          <w:color w:val="000000"/>
          <w:kern w:val="0"/>
          <w:szCs w:val="21"/>
        </w:rPr>
      </w:pPr>
      <w:r>
        <w:rPr>
          <w:rFonts w:cs="Times New Roman"/>
          <w:color w:val="000000"/>
          <w:kern w:val="0"/>
          <w:szCs w:val="21"/>
        </w:rPr>
        <w:t>Enables property managers to use the Smart Pro, ensuring they stay connected while on patrol. With this functionality, security personnel no longer need to worry about missing calls. This enhances communication and allows property managers to provide better services to residents.</w:t>
      </w:r>
    </w:p>
    <w:p>
      <w:pPr>
        <w:pStyle w:val="25"/>
        <w:spacing w:after="156"/>
        <w:ind w:left="420" w:firstLine="0" w:firstLineChars="0"/>
        <w:rPr>
          <w:rFonts w:hint="eastAsia" w:cs="Times New Roman"/>
          <w:b/>
          <w:bCs/>
          <w:kern w:val="44"/>
          <w:sz w:val="28"/>
          <w:szCs w:val="28"/>
        </w:rPr>
      </w:pPr>
      <w:r>
        <w:br w:type="page"/>
      </w:r>
    </w:p>
    <w:p>
      <w:pPr>
        <w:pStyle w:val="35"/>
        <w:numPr>
          <w:ilvl w:val="0"/>
          <w:numId w:val="0"/>
        </w:numPr>
        <w:spacing w:after="156"/>
        <w:rPr>
          <w:rFonts w:hint="eastAsia"/>
        </w:rPr>
      </w:pPr>
      <w:bookmarkStart w:id="7" w:name="_Toc215131472"/>
      <w:r>
        <w:rPr>
          <w:rFonts w:cs="Times New Roman"/>
        </w:rPr>
        <w:t>2.</w:t>
      </w:r>
      <w:r>
        <w:rPr>
          <w:rFonts w:hint="eastAsia" w:ascii="Times New Roman" w:hAnsi="Times New Roman" w:eastAsia="宋体" w:cs="Times New Roman"/>
        </w:rPr>
        <w:t xml:space="preserve"> </w:t>
      </w:r>
      <w:r>
        <w:t>L</w:t>
      </w:r>
      <w:r>
        <w:rPr>
          <w:rFonts w:hint="eastAsia"/>
        </w:rPr>
        <w:t>ogin</w:t>
      </w:r>
      <w:r>
        <w:t xml:space="preserve"> </w:t>
      </w:r>
      <w:r>
        <w:rPr>
          <w:rFonts w:hint="eastAsia"/>
        </w:rPr>
        <w:t>and</w:t>
      </w:r>
      <w:r>
        <w:t xml:space="preserve"> Logout</w:t>
      </w:r>
      <w:bookmarkEnd w:id="7"/>
    </w:p>
    <w:p>
      <w:pPr>
        <w:pStyle w:val="25"/>
        <w:autoSpaceDE w:val="0"/>
        <w:autoSpaceDN w:val="0"/>
        <w:adjustRightInd w:val="0"/>
        <w:spacing w:after="156"/>
        <w:ind w:firstLine="0" w:firstLineChars="0"/>
        <w:jc w:val="left"/>
        <w:rPr>
          <w:rFonts w:hint="eastAsia" w:cs="Times New Roman"/>
          <w:bCs/>
          <w:color w:val="000000"/>
          <w:kern w:val="0"/>
          <w:szCs w:val="21"/>
        </w:rPr>
      </w:pPr>
    </w:p>
    <w:p>
      <w:pPr>
        <w:pStyle w:val="36"/>
        <w:numPr>
          <w:ilvl w:val="0"/>
          <w:numId w:val="0"/>
        </w:numPr>
        <w:spacing w:after="156"/>
        <w:ind w:left="227" w:hanging="227"/>
        <w:rPr>
          <w:rFonts w:hint="eastAsia"/>
        </w:rPr>
      </w:pPr>
      <w:bookmarkStart w:id="8" w:name="_Toc215131473"/>
      <w:r>
        <w:t>2.1 Login and Logout</w:t>
      </w:r>
      <w:bookmarkEnd w:id="8"/>
    </w:p>
    <w:p>
      <w:pPr>
        <w:pStyle w:val="4"/>
        <w:numPr>
          <w:ilvl w:val="2"/>
          <w:numId w:val="0"/>
        </w:numPr>
        <w:spacing w:after="156"/>
        <w:rPr>
          <w:rFonts w:hint="eastAsia" w:cs="Times New Roman"/>
          <w:bCs w:val="0"/>
        </w:rPr>
      </w:pPr>
      <w:bookmarkStart w:id="9" w:name="_Hlk128139884"/>
      <w:bookmarkStart w:id="10" w:name="_Hlk128140234"/>
      <w:r>
        <w:rPr>
          <w:rFonts w:cs="Times New Roman"/>
          <w:bCs w:val="0"/>
        </w:rPr>
        <w:t>2.1.1</w:t>
      </w:r>
      <w:r>
        <w:rPr>
          <w:rFonts w:hint="eastAsia" w:eastAsia="宋体" w:cs="Times New Roman"/>
          <w:bCs w:val="0"/>
        </w:rPr>
        <w:t xml:space="preserve"> </w:t>
      </w:r>
      <w:r>
        <w:rPr>
          <w:rFonts w:cs="Times New Roman"/>
          <w:bCs w:val="0"/>
        </w:rPr>
        <w:t>Login</w:t>
      </w:r>
    </w:p>
    <w:p>
      <w:pPr>
        <w:pStyle w:val="25"/>
        <w:autoSpaceDE w:val="0"/>
        <w:autoSpaceDN w:val="0"/>
        <w:adjustRightInd w:val="0"/>
        <w:spacing w:after="156"/>
        <w:ind w:firstLine="0" w:firstLineChars="0"/>
        <w:jc w:val="left"/>
        <w:rPr>
          <w:rFonts w:hint="eastAsia" w:cs="Times New Roman"/>
          <w:bCs/>
          <w:color w:val="000000"/>
          <w:kern w:val="0"/>
          <w:szCs w:val="21"/>
        </w:rPr>
      </w:pPr>
      <w:r>
        <w:rPr>
          <w:rFonts w:cs="Times New Roman"/>
          <w:bCs/>
          <w:color w:val="000000"/>
          <w:kern w:val="0"/>
          <w:szCs w:val="21"/>
        </w:rPr>
        <w:t xml:space="preserve">1. </w:t>
      </w:r>
      <w:r>
        <w:rPr>
          <w:rFonts w:hint="eastAsia" w:cs="Times New Roman"/>
          <w:bCs/>
          <w:color w:val="000000"/>
          <w:kern w:val="0"/>
          <w:szCs w:val="21"/>
        </w:rPr>
        <w:t>log</w:t>
      </w:r>
      <w:r>
        <w:rPr>
          <w:rFonts w:cs="Times New Roman"/>
          <w:bCs/>
          <w:color w:val="000000"/>
          <w:kern w:val="0"/>
          <w:szCs w:val="21"/>
        </w:rPr>
        <w:t xml:space="preserve"> in your account in web browser </w:t>
      </w:r>
    </w:p>
    <w:p>
      <w:pPr>
        <w:pStyle w:val="25"/>
        <w:numPr>
          <w:ilvl w:val="0"/>
          <w:numId w:val="7"/>
        </w:numPr>
        <w:autoSpaceDE w:val="0"/>
        <w:autoSpaceDN w:val="0"/>
        <w:adjustRightInd w:val="0"/>
        <w:spacing w:after="156"/>
        <w:ind w:firstLineChars="0"/>
        <w:jc w:val="left"/>
        <w:rPr>
          <w:rFonts w:hint="eastAsia" w:cs="Times New Roman"/>
          <w:color w:val="000000"/>
          <w:kern w:val="0"/>
          <w:szCs w:val="21"/>
        </w:rPr>
      </w:pPr>
      <w:r>
        <w:rPr>
          <w:rFonts w:cs="Times New Roman"/>
          <w:color w:val="000000"/>
          <w:kern w:val="0"/>
          <w:szCs w:val="21"/>
        </w:rPr>
        <w:t>Step 1: Provide your email and infor</w:t>
      </w:r>
      <w:bookmarkEnd w:id="9"/>
      <w:r>
        <w:rPr>
          <w:rFonts w:cs="Times New Roman"/>
          <w:color w:val="000000"/>
          <w:kern w:val="0"/>
          <w:szCs w:val="21"/>
        </w:rPr>
        <w:t>mation to DNAKE or DNAKE partners to register an account. You will receive account password in your email inbox.</w:t>
      </w:r>
    </w:p>
    <w:bookmarkEnd w:id="10"/>
    <w:p>
      <w:pPr>
        <w:autoSpaceDE w:val="0"/>
        <w:autoSpaceDN w:val="0"/>
        <w:adjustRightInd w:val="0"/>
        <w:spacing w:after="156"/>
        <w:jc w:val="center"/>
        <w:rPr>
          <w:rFonts w:hint="eastAsia" w:cs="Times New Roman"/>
          <w:color w:val="000000"/>
          <w:kern w:val="0"/>
          <w:szCs w:val="21"/>
        </w:rPr>
      </w:pPr>
      <w:r>
        <w:drawing>
          <wp:inline distT="0" distB="0" distL="0" distR="0">
            <wp:extent cx="4634230" cy="17621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8"/>
                    <a:stretch>
                      <a:fillRect/>
                    </a:stretch>
                  </pic:blipFill>
                  <pic:spPr>
                    <a:xfrm>
                      <a:off x="0" y="0"/>
                      <a:ext cx="4636808" cy="1763538"/>
                    </a:xfrm>
                    <a:prstGeom prst="rect">
                      <a:avLst/>
                    </a:prstGeom>
                  </pic:spPr>
                </pic:pic>
              </a:graphicData>
            </a:graphic>
          </wp:inline>
        </w:drawing>
      </w:r>
    </w:p>
    <w:p>
      <w:pPr>
        <w:pStyle w:val="25"/>
        <w:numPr>
          <w:ilvl w:val="0"/>
          <w:numId w:val="7"/>
        </w:numPr>
        <w:autoSpaceDE w:val="0"/>
        <w:autoSpaceDN w:val="0"/>
        <w:adjustRightInd w:val="0"/>
        <w:spacing w:after="156"/>
        <w:ind w:left="0" w:firstLine="0" w:firstLineChars="0"/>
        <w:jc w:val="left"/>
        <w:rPr>
          <w:rFonts w:hint="eastAsia" w:cs="Times New Roman"/>
          <w:color w:val="000000"/>
          <w:kern w:val="0"/>
          <w:szCs w:val="21"/>
        </w:rPr>
      </w:pPr>
      <w:r>
        <w:rPr>
          <w:rFonts w:cs="Times New Roman"/>
          <w:color w:val="000000"/>
          <w:kern w:val="0"/>
          <w:szCs w:val="21"/>
        </w:rPr>
        <w:t>Step 2: Please enter</w:t>
      </w:r>
      <w:r>
        <w:t xml:space="preserve"> the platform website</w:t>
      </w:r>
      <w:r>
        <w:rPr>
          <w:rFonts w:cs="Times New Roman"/>
          <w:color w:val="000000"/>
          <w:kern w:val="0"/>
          <w:szCs w:val="21"/>
        </w:rPr>
        <w:t xml:space="preserve"> and log in with your account. Different regions have different data center. P</w:t>
      </w:r>
      <w:r>
        <w:rPr>
          <w:rFonts w:hint="eastAsia" w:cs="Times New Roman"/>
          <w:color w:val="000000"/>
          <w:kern w:val="0"/>
          <w:szCs w:val="21"/>
        </w:rPr>
        <w:t>lease</w:t>
      </w:r>
      <w:r>
        <w:rPr>
          <w:rFonts w:cs="Times New Roman"/>
          <w:color w:val="000000"/>
          <w:kern w:val="0"/>
          <w:szCs w:val="21"/>
        </w:rPr>
        <w:t xml:space="preserve"> </w:t>
      </w:r>
      <w:r>
        <w:rPr>
          <w:rFonts w:hint="eastAsia" w:cs="Times New Roman"/>
          <w:color w:val="000000"/>
          <w:kern w:val="0"/>
          <w:szCs w:val="21"/>
        </w:rPr>
        <w:t>g</w:t>
      </w:r>
      <w:r>
        <w:rPr>
          <w:rFonts w:cs="Times New Roman"/>
          <w:color w:val="000000"/>
          <w:kern w:val="0"/>
          <w:szCs w:val="21"/>
        </w:rPr>
        <w:t xml:space="preserve">o to the URL according to different regions. </w:t>
      </w:r>
    </w:p>
    <w:p>
      <w:pPr>
        <w:pStyle w:val="25"/>
        <w:autoSpaceDE w:val="0"/>
        <w:autoSpaceDN w:val="0"/>
        <w:adjustRightInd w:val="0"/>
        <w:spacing w:after="156"/>
        <w:ind w:firstLine="0" w:firstLineChars="0"/>
        <w:jc w:val="left"/>
        <w:rPr>
          <w:rFonts w:hint="eastAsia" w:cs="Times New Roman"/>
          <w:color w:val="000000"/>
          <w:kern w:val="0"/>
          <w:szCs w:val="21"/>
        </w:rPr>
      </w:pPr>
      <w:r>
        <w:rPr>
          <w:rFonts w:cs="Times New Roman"/>
          <w:color w:val="000000"/>
          <w:kern w:val="0"/>
          <w:szCs w:val="21"/>
        </w:rPr>
        <w:t xml:space="preserve">European data center: </w:t>
      </w:r>
      <w:r>
        <w:fldChar w:fldCharType="begin"/>
      </w:r>
      <w:r>
        <w:instrText xml:space="preserve"> HYPERLINK "https://eu-cloud.dnake.com" </w:instrText>
      </w:r>
      <w:r>
        <w:fldChar w:fldCharType="separate"/>
      </w:r>
      <w:r>
        <w:rPr>
          <w:rStyle w:val="21"/>
          <w:rFonts w:cs="Times New Roman"/>
          <w:kern w:val="0"/>
          <w:szCs w:val="21"/>
        </w:rPr>
        <w:t>https://eu-cloud.dnake.com</w:t>
      </w:r>
      <w:r>
        <w:rPr>
          <w:rStyle w:val="21"/>
          <w:rFonts w:cs="Times New Roman"/>
          <w:kern w:val="0"/>
          <w:szCs w:val="21"/>
        </w:rPr>
        <w:fldChar w:fldCharType="end"/>
      </w:r>
      <w:r>
        <w:rPr>
          <w:rFonts w:cs="Times New Roman"/>
          <w:color w:val="000000"/>
          <w:kern w:val="0"/>
          <w:szCs w:val="21"/>
        </w:rPr>
        <w:t>.</w:t>
      </w:r>
      <w:r>
        <w:t xml:space="preserve"> </w:t>
      </w:r>
    </w:p>
    <w:p>
      <w:pPr>
        <w:pStyle w:val="25"/>
        <w:autoSpaceDE w:val="0"/>
        <w:autoSpaceDN w:val="0"/>
        <w:adjustRightInd w:val="0"/>
        <w:spacing w:after="156"/>
        <w:ind w:firstLine="0" w:firstLineChars="0"/>
        <w:jc w:val="left"/>
        <w:rPr>
          <w:rFonts w:hint="eastAsia" w:cs="Times New Roman"/>
          <w:color w:val="000000"/>
          <w:kern w:val="0"/>
          <w:szCs w:val="21"/>
        </w:rPr>
      </w:pPr>
      <w:r>
        <w:t xml:space="preserve">American </w:t>
      </w:r>
      <w:r>
        <w:rPr>
          <w:rFonts w:cs="Times New Roman"/>
          <w:color w:val="000000"/>
          <w:kern w:val="0"/>
          <w:szCs w:val="21"/>
        </w:rPr>
        <w:t>data center</w:t>
      </w:r>
      <w:r>
        <w:t xml:space="preserve">: </w:t>
      </w:r>
      <w:r>
        <w:fldChar w:fldCharType="begin"/>
      </w:r>
      <w:r>
        <w:instrText xml:space="preserve"> HYPERLINK "https://us-cloud.dnake.com" </w:instrText>
      </w:r>
      <w:r>
        <w:fldChar w:fldCharType="separate"/>
      </w:r>
      <w:r>
        <w:rPr>
          <w:rStyle w:val="21"/>
        </w:rPr>
        <w:t>https://us-cloud.dnake.com</w:t>
      </w:r>
      <w:r>
        <w:rPr>
          <w:rStyle w:val="21"/>
        </w:rPr>
        <w:fldChar w:fldCharType="end"/>
      </w:r>
      <w:r>
        <w:rPr>
          <w:rFonts w:cs="Times New Roman"/>
          <w:color w:val="000000"/>
          <w:kern w:val="0"/>
          <w:szCs w:val="21"/>
        </w:rPr>
        <w:t xml:space="preserve">. </w:t>
      </w:r>
    </w:p>
    <w:p>
      <w:pPr>
        <w:pStyle w:val="25"/>
        <w:autoSpaceDE w:val="0"/>
        <w:autoSpaceDN w:val="0"/>
        <w:adjustRightInd w:val="0"/>
        <w:spacing w:after="156"/>
        <w:ind w:firstLine="0" w:firstLineChars="0"/>
        <w:jc w:val="left"/>
        <w:rPr>
          <w:rFonts w:hint="eastAsia" w:cs="Times New Roman"/>
          <w:color w:val="000000"/>
          <w:kern w:val="0"/>
          <w:szCs w:val="21"/>
        </w:rPr>
      </w:pPr>
      <w:r>
        <w:rPr>
          <w:rFonts w:hint="eastAsia" w:cs="Times New Roman"/>
          <w:color w:val="000000"/>
          <w:kern w:val="0"/>
          <w:szCs w:val="21"/>
        </w:rPr>
        <w:t>Indian data center:</w:t>
      </w:r>
      <w:r>
        <w:t xml:space="preserve"> </w:t>
      </w:r>
      <w:r>
        <w:fldChar w:fldCharType="begin"/>
      </w:r>
      <w:r>
        <w:instrText xml:space="preserve"> HYPERLINK "https://ind-cloud.dnake.com" </w:instrText>
      </w:r>
      <w:r>
        <w:fldChar w:fldCharType="separate"/>
      </w:r>
      <w:r>
        <w:rPr>
          <w:rStyle w:val="21"/>
        </w:rPr>
        <w:t>https://</w:t>
      </w:r>
      <w:r>
        <w:rPr>
          <w:rStyle w:val="21"/>
          <w:rFonts w:hint="eastAsia"/>
        </w:rPr>
        <w:t>ind</w:t>
      </w:r>
      <w:r>
        <w:rPr>
          <w:rStyle w:val="21"/>
        </w:rPr>
        <w:t>-cloud.dnake.com</w:t>
      </w:r>
      <w:r>
        <w:rPr>
          <w:rStyle w:val="21"/>
        </w:rPr>
        <w:fldChar w:fldCharType="end"/>
      </w:r>
    </w:p>
    <w:p>
      <w:pPr>
        <w:pStyle w:val="25"/>
        <w:autoSpaceDE w:val="0"/>
        <w:autoSpaceDN w:val="0"/>
        <w:adjustRightInd w:val="0"/>
        <w:spacing w:after="156"/>
        <w:ind w:firstLine="0" w:firstLineChars="0"/>
        <w:jc w:val="left"/>
        <w:rPr>
          <w:rFonts w:hint="eastAsia" w:cs="Times New Roman"/>
          <w:color w:val="000000"/>
          <w:kern w:val="0"/>
          <w:szCs w:val="21"/>
        </w:rPr>
      </w:pPr>
      <w:r>
        <w:rPr>
          <w:rFonts w:cs="Times New Roman"/>
          <w:color w:val="000000"/>
          <w:kern w:val="0"/>
          <w:szCs w:val="21"/>
        </w:rPr>
        <w:t>Please refer to the appendix A for checking your country or region’s data center.</w:t>
      </w:r>
    </w:p>
    <w:p>
      <w:pPr>
        <w:pStyle w:val="25"/>
        <w:autoSpaceDE w:val="0"/>
        <w:autoSpaceDN w:val="0"/>
        <w:adjustRightInd w:val="0"/>
        <w:spacing w:after="156"/>
        <w:ind w:firstLine="0" w:firstLineChars="0"/>
        <w:jc w:val="center"/>
        <w:rPr>
          <w:rFonts w:hint="eastAsia" w:cs="Times New Roman"/>
          <w:color w:val="000000"/>
          <w:kern w:val="0"/>
          <w:szCs w:val="21"/>
        </w:rPr>
      </w:pPr>
      <w:r>
        <w:drawing>
          <wp:inline distT="0" distB="0" distL="0" distR="0">
            <wp:extent cx="5125085" cy="2628265"/>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39"/>
                    <a:stretch>
                      <a:fillRect/>
                    </a:stretch>
                  </pic:blipFill>
                  <pic:spPr>
                    <a:xfrm>
                      <a:off x="0" y="0"/>
                      <a:ext cx="5125468" cy="2628804"/>
                    </a:xfrm>
                    <a:prstGeom prst="rect">
                      <a:avLst/>
                    </a:prstGeom>
                  </pic:spPr>
                </pic:pic>
              </a:graphicData>
            </a:graphic>
          </wp:inline>
        </w:drawing>
      </w:r>
    </w:p>
    <w:p>
      <w:pPr>
        <w:pStyle w:val="4"/>
        <w:numPr>
          <w:ilvl w:val="2"/>
          <w:numId w:val="0"/>
        </w:numPr>
        <w:spacing w:after="156"/>
        <w:rPr>
          <w:rFonts w:hint="eastAsia" w:cs="Times New Roman"/>
          <w:bCs w:val="0"/>
        </w:rPr>
      </w:pPr>
      <w:r>
        <w:rPr>
          <w:rFonts w:cs="Times New Roman"/>
          <w:bCs w:val="0"/>
        </w:rPr>
        <w:t>2.1.2</w:t>
      </w:r>
      <w:r>
        <w:rPr>
          <w:rFonts w:hint="eastAsia" w:cs="Times New Roman"/>
          <w:bCs w:val="0"/>
        </w:rPr>
        <w:t xml:space="preserve"> </w:t>
      </w:r>
      <w:r>
        <w:rPr>
          <w:rFonts w:cs="Times New Roman"/>
          <w:bCs w:val="0"/>
        </w:rPr>
        <w:t>Logout</w:t>
      </w:r>
    </w:p>
    <w:p>
      <w:pPr>
        <w:spacing w:after="156"/>
        <w:rPr>
          <w:rFonts w:hint="eastAsia" w:cs="Times New Roman"/>
          <w:color w:val="000000"/>
          <w:kern w:val="0"/>
          <w:szCs w:val="24"/>
        </w:rPr>
      </w:pPr>
      <w:r>
        <w:rPr>
          <w:rFonts w:cs="Times New Roman"/>
          <w:color w:val="000000"/>
          <w:kern w:val="0"/>
          <w:szCs w:val="24"/>
        </w:rPr>
        <w:t>Click your personal account on the right upper corner and log out.</w:t>
      </w:r>
    </w:p>
    <w:p>
      <w:pPr>
        <w:spacing w:after="156"/>
        <w:jc w:val="center"/>
        <w:rPr>
          <w:rFonts w:hint="eastAsia" w:cs="Times New Roman"/>
          <w:color w:val="000000"/>
          <w:kern w:val="0"/>
          <w:szCs w:val="24"/>
        </w:rPr>
      </w:pPr>
      <w:r>
        <w:drawing>
          <wp:inline distT="0" distB="0" distL="0" distR="0">
            <wp:extent cx="5033010" cy="2599690"/>
            <wp:effectExtent l="0" t="0" r="0" b="0"/>
            <wp:docPr id="5023686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368652" name="图片 1"/>
                    <pic:cNvPicPr>
                      <a:picLocks noChangeAspect="1"/>
                    </pic:cNvPicPr>
                  </pic:nvPicPr>
                  <pic:blipFill>
                    <a:blip r:embed="rId40"/>
                    <a:srcRect l="1" r="1169" b="2945"/>
                    <a:stretch>
                      <a:fillRect/>
                    </a:stretch>
                  </pic:blipFill>
                  <pic:spPr>
                    <a:xfrm>
                      <a:off x="0" y="0"/>
                      <a:ext cx="5033348" cy="2600165"/>
                    </a:xfrm>
                    <a:prstGeom prst="rect">
                      <a:avLst/>
                    </a:prstGeom>
                    <a:ln>
                      <a:noFill/>
                    </a:ln>
                  </pic:spPr>
                </pic:pic>
              </a:graphicData>
            </a:graphic>
          </wp:inline>
        </w:drawing>
      </w:r>
    </w:p>
    <w:p>
      <w:pPr>
        <w:spacing w:after="156"/>
        <w:jc w:val="center"/>
        <w:rPr>
          <w:rFonts w:hint="eastAsia" w:cs="Times New Roman"/>
          <w:color w:val="000000"/>
          <w:kern w:val="0"/>
          <w:szCs w:val="24"/>
        </w:rPr>
      </w:pPr>
    </w:p>
    <w:p>
      <w:pPr>
        <w:pStyle w:val="36"/>
        <w:numPr>
          <w:ilvl w:val="0"/>
          <w:numId w:val="0"/>
        </w:numPr>
        <w:spacing w:after="156"/>
        <w:ind w:left="227" w:hanging="227"/>
        <w:rPr>
          <w:rFonts w:hint="eastAsia"/>
        </w:rPr>
      </w:pPr>
      <w:bookmarkStart w:id="11" w:name="_Toc215131474"/>
      <w:r>
        <w:t>2.</w:t>
      </w:r>
      <w:r>
        <w:rPr>
          <w:rFonts w:hint="eastAsia"/>
        </w:rPr>
        <w:t>2</w:t>
      </w:r>
      <w:r>
        <w:t xml:space="preserve"> Forget password</w:t>
      </w:r>
      <w:bookmarkEnd w:id="11"/>
    </w:p>
    <w:p>
      <w:pPr>
        <w:pStyle w:val="25"/>
        <w:autoSpaceDE w:val="0"/>
        <w:autoSpaceDN w:val="0"/>
        <w:adjustRightInd w:val="0"/>
        <w:spacing w:after="156"/>
        <w:ind w:firstLine="0" w:firstLineChars="0"/>
        <w:jc w:val="left"/>
        <w:rPr>
          <w:rFonts w:hint="eastAsia" w:cs="Times New Roman"/>
          <w:bCs/>
          <w:color w:val="000000"/>
          <w:kern w:val="0"/>
          <w:szCs w:val="21"/>
        </w:rPr>
      </w:pPr>
      <w:r>
        <w:rPr>
          <w:rFonts w:cs="Times New Roman"/>
          <w:bCs/>
          <w:color w:val="000000"/>
          <w:kern w:val="0"/>
          <w:szCs w:val="21"/>
        </w:rPr>
        <w:t>1. Recover your password</w:t>
      </w:r>
    </w:p>
    <w:p>
      <w:pPr>
        <w:pStyle w:val="25"/>
        <w:numPr>
          <w:ilvl w:val="0"/>
          <w:numId w:val="7"/>
        </w:numPr>
        <w:autoSpaceDE w:val="0"/>
        <w:autoSpaceDN w:val="0"/>
        <w:adjustRightInd w:val="0"/>
        <w:spacing w:after="156"/>
        <w:ind w:firstLineChars="0"/>
        <w:jc w:val="left"/>
        <w:rPr>
          <w:rFonts w:hint="eastAsia" w:cs="Times New Roman"/>
          <w:color w:val="000000"/>
          <w:kern w:val="0"/>
          <w:szCs w:val="21"/>
        </w:rPr>
      </w:pPr>
      <w:r>
        <w:rPr>
          <w:rFonts w:cs="Times New Roman"/>
          <w:color w:val="000000"/>
          <w:kern w:val="0"/>
          <w:szCs w:val="21"/>
        </w:rPr>
        <w:t>Step 1: Click Forget Password?</w:t>
      </w:r>
    </w:p>
    <w:p>
      <w:pPr>
        <w:autoSpaceDE w:val="0"/>
        <w:autoSpaceDN w:val="0"/>
        <w:adjustRightInd w:val="0"/>
        <w:spacing w:after="156"/>
        <w:jc w:val="center"/>
        <w:rPr>
          <w:rFonts w:hint="eastAsia" w:cs="Times New Roman"/>
          <w:color w:val="000000"/>
          <w:kern w:val="0"/>
          <w:szCs w:val="21"/>
        </w:rPr>
      </w:pPr>
      <w:r>
        <w:drawing>
          <wp:inline distT="0" distB="0" distL="0" distR="0">
            <wp:extent cx="5256530" cy="2696210"/>
            <wp:effectExtent l="0" t="0" r="1270" b="889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39"/>
                    <a:stretch>
                      <a:fillRect/>
                    </a:stretch>
                  </pic:blipFill>
                  <pic:spPr>
                    <a:xfrm>
                      <a:off x="0" y="0"/>
                      <a:ext cx="5256890" cy="2696210"/>
                    </a:xfrm>
                    <a:prstGeom prst="rect">
                      <a:avLst/>
                    </a:prstGeom>
                  </pic:spPr>
                </pic:pic>
              </a:graphicData>
            </a:graphic>
          </wp:inline>
        </w:drawing>
      </w:r>
    </w:p>
    <w:p>
      <w:pPr>
        <w:pStyle w:val="25"/>
        <w:numPr>
          <w:ilvl w:val="0"/>
          <w:numId w:val="7"/>
        </w:numPr>
        <w:autoSpaceDE w:val="0"/>
        <w:autoSpaceDN w:val="0"/>
        <w:adjustRightInd w:val="0"/>
        <w:spacing w:after="156"/>
        <w:ind w:firstLineChars="0"/>
        <w:jc w:val="left"/>
        <w:rPr>
          <w:rFonts w:hint="eastAsia" w:cs="Times New Roman"/>
          <w:color w:val="000000"/>
          <w:kern w:val="0"/>
          <w:szCs w:val="21"/>
        </w:rPr>
      </w:pPr>
      <w:r>
        <w:rPr>
          <w:rFonts w:cs="Times New Roman"/>
          <w:color w:val="000000"/>
          <w:kern w:val="0"/>
          <w:szCs w:val="21"/>
        </w:rPr>
        <w:t>Step 2: Enter your email and click Next.</w:t>
      </w:r>
    </w:p>
    <w:p>
      <w:pPr>
        <w:autoSpaceDE w:val="0"/>
        <w:autoSpaceDN w:val="0"/>
        <w:adjustRightInd w:val="0"/>
        <w:spacing w:after="156"/>
        <w:jc w:val="center"/>
        <w:rPr>
          <w:rFonts w:hint="eastAsia" w:cs="Times New Roman"/>
          <w:color w:val="000000"/>
          <w:kern w:val="0"/>
          <w:szCs w:val="21"/>
        </w:rPr>
      </w:pPr>
      <w:r>
        <w:rPr>
          <w:rFonts w:cs="Times New Roman"/>
          <w:color w:val="000000"/>
          <w:kern w:val="0"/>
          <w:szCs w:val="21"/>
        </w:rPr>
        <w:drawing>
          <wp:inline distT="0" distB="0" distL="0" distR="0">
            <wp:extent cx="5040630" cy="2585085"/>
            <wp:effectExtent l="0" t="0" r="762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noChangeArrowheads="1"/>
                    </pic:cNvPicPr>
                  </pic:nvPicPr>
                  <pic:blipFill>
                    <a:blip r:embed="rId41"/>
                    <a:stretch>
                      <a:fillRect/>
                    </a:stretch>
                  </pic:blipFill>
                  <pic:spPr>
                    <a:xfrm>
                      <a:off x="0" y="0"/>
                      <a:ext cx="5040799" cy="2585379"/>
                    </a:xfrm>
                    <a:prstGeom prst="rect">
                      <a:avLst/>
                    </a:prstGeom>
                    <a:noFill/>
                    <a:ln>
                      <a:noFill/>
                    </a:ln>
                  </pic:spPr>
                </pic:pic>
              </a:graphicData>
            </a:graphic>
          </wp:inline>
        </w:drawing>
      </w:r>
    </w:p>
    <w:p>
      <w:pPr>
        <w:pStyle w:val="25"/>
        <w:numPr>
          <w:ilvl w:val="0"/>
          <w:numId w:val="7"/>
        </w:numPr>
        <w:autoSpaceDE w:val="0"/>
        <w:autoSpaceDN w:val="0"/>
        <w:adjustRightInd w:val="0"/>
        <w:spacing w:after="156"/>
        <w:ind w:firstLineChars="0"/>
        <w:jc w:val="left"/>
        <w:rPr>
          <w:rFonts w:hint="eastAsia" w:cs="Times New Roman"/>
          <w:color w:val="000000"/>
          <w:kern w:val="0"/>
          <w:szCs w:val="21"/>
        </w:rPr>
      </w:pPr>
      <w:r>
        <w:rPr>
          <w:rFonts w:cs="Times New Roman"/>
          <w:color w:val="000000"/>
          <w:kern w:val="0"/>
          <w:szCs w:val="21"/>
        </w:rPr>
        <w:t>S</w:t>
      </w:r>
      <w:r>
        <w:rPr>
          <w:rFonts w:hint="eastAsia" w:cs="Times New Roman"/>
          <w:color w:val="000000"/>
          <w:kern w:val="0"/>
          <w:szCs w:val="21"/>
        </w:rPr>
        <w:t>tep</w:t>
      </w:r>
      <w:r>
        <w:rPr>
          <w:rFonts w:cs="Times New Roman"/>
          <w:color w:val="000000"/>
          <w:kern w:val="0"/>
          <w:szCs w:val="21"/>
        </w:rPr>
        <w:t xml:space="preserve"> 3: The platform will send you an email to change your password. Please check your email inbox.</w:t>
      </w:r>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drawing>
          <wp:inline distT="0" distB="0" distL="0" distR="0">
            <wp:extent cx="4846955" cy="257746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42"/>
                    <a:stretch>
                      <a:fillRect/>
                    </a:stretch>
                  </pic:blipFill>
                  <pic:spPr>
                    <a:xfrm>
                      <a:off x="0" y="0"/>
                      <a:ext cx="4847548" cy="2577991"/>
                    </a:xfrm>
                    <a:prstGeom prst="rect">
                      <a:avLst/>
                    </a:prstGeom>
                    <a:noFill/>
                    <a:ln>
                      <a:noFill/>
                    </a:ln>
                  </pic:spPr>
                </pic:pic>
              </a:graphicData>
            </a:graphic>
          </wp:inline>
        </w:drawing>
      </w:r>
    </w:p>
    <w:p>
      <w:pPr>
        <w:autoSpaceDE w:val="0"/>
        <w:autoSpaceDN w:val="0"/>
        <w:adjustRightInd w:val="0"/>
        <w:spacing w:after="156"/>
        <w:jc w:val="left"/>
        <w:rPr>
          <w:rFonts w:hint="eastAsia" w:cs="Times New Roman"/>
          <w:color w:val="000000"/>
          <w:kern w:val="0"/>
          <w:szCs w:val="21"/>
        </w:rPr>
      </w:pPr>
      <w:r>
        <w:drawing>
          <wp:inline distT="0" distB="0" distL="0" distR="0">
            <wp:extent cx="5600700" cy="120332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43"/>
                    <a:stretch>
                      <a:fillRect/>
                    </a:stretch>
                  </pic:blipFill>
                  <pic:spPr>
                    <a:xfrm>
                      <a:off x="0" y="0"/>
                      <a:ext cx="5600700" cy="1203888"/>
                    </a:xfrm>
                    <a:prstGeom prst="rect">
                      <a:avLst/>
                    </a:prstGeom>
                    <a:noFill/>
                    <a:ln>
                      <a:noFill/>
                    </a:ln>
                  </pic:spPr>
                </pic:pic>
              </a:graphicData>
            </a:graphic>
          </wp:inline>
        </w:drawing>
      </w:r>
    </w:p>
    <w:p>
      <w:pPr>
        <w:pStyle w:val="25"/>
        <w:numPr>
          <w:ilvl w:val="0"/>
          <w:numId w:val="7"/>
        </w:numPr>
        <w:autoSpaceDE w:val="0"/>
        <w:autoSpaceDN w:val="0"/>
        <w:adjustRightInd w:val="0"/>
        <w:spacing w:after="156"/>
        <w:ind w:firstLineChars="0"/>
        <w:jc w:val="left"/>
        <w:rPr>
          <w:rFonts w:hint="eastAsia" w:cs="Times New Roman"/>
          <w:color w:val="000000"/>
          <w:kern w:val="0"/>
          <w:szCs w:val="21"/>
        </w:rPr>
      </w:pPr>
      <w:r>
        <w:rPr>
          <w:rFonts w:cs="Times New Roman"/>
          <w:color w:val="000000"/>
          <w:kern w:val="0"/>
          <w:szCs w:val="21"/>
        </w:rPr>
        <w:t xml:space="preserve">Step 4: Please </w:t>
      </w:r>
      <w:r>
        <w:rPr>
          <w:rFonts w:hint="eastAsia" w:cs="Times New Roman"/>
          <w:color w:val="000000"/>
          <w:kern w:val="0"/>
          <w:szCs w:val="21"/>
        </w:rPr>
        <w:t>se</w:t>
      </w:r>
      <w:r>
        <w:rPr>
          <w:rFonts w:cs="Times New Roman"/>
          <w:color w:val="000000"/>
          <w:kern w:val="0"/>
          <w:szCs w:val="21"/>
        </w:rPr>
        <w:t>t a new password according to the rule and try to log in with new password.</w:t>
      </w:r>
    </w:p>
    <w:p>
      <w:pPr>
        <w:autoSpaceDE w:val="0"/>
        <w:autoSpaceDN w:val="0"/>
        <w:adjustRightInd w:val="0"/>
        <w:spacing w:after="156"/>
        <w:jc w:val="left"/>
        <w:rPr>
          <w:rFonts w:hint="eastAsia" w:cs="Times New Roman"/>
          <w:color w:val="000000"/>
          <w:kern w:val="0"/>
          <w:szCs w:val="24"/>
        </w:rPr>
      </w:pPr>
      <w:r>
        <w:drawing>
          <wp:inline distT="0" distB="0" distL="0" distR="0">
            <wp:extent cx="4926965" cy="2591435"/>
            <wp:effectExtent l="0" t="0" r="698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4"/>
                    <a:stretch>
                      <a:fillRect/>
                    </a:stretch>
                  </pic:blipFill>
                  <pic:spPr>
                    <a:xfrm>
                      <a:off x="0" y="0"/>
                      <a:ext cx="4927459" cy="2592049"/>
                    </a:xfrm>
                    <a:prstGeom prst="rect">
                      <a:avLst/>
                    </a:prstGeom>
                  </pic:spPr>
                </pic:pic>
              </a:graphicData>
            </a:graphic>
          </wp:inline>
        </w:drawing>
      </w:r>
    </w:p>
    <w:p>
      <w:pPr>
        <w:pStyle w:val="35"/>
        <w:numPr>
          <w:ilvl w:val="0"/>
          <w:numId w:val="0"/>
        </w:numPr>
        <w:spacing w:after="156"/>
        <w:rPr>
          <w:rFonts w:hint="eastAsia"/>
        </w:rPr>
      </w:pPr>
      <w:bookmarkStart w:id="12" w:name="_Toc215131475"/>
      <w:r>
        <w:rPr>
          <w:rFonts w:cs="Times New Roman"/>
        </w:rPr>
        <w:t xml:space="preserve">3. </w:t>
      </w:r>
      <w:r>
        <w:t>Personal Center and System Messages</w:t>
      </w:r>
      <w:bookmarkEnd w:id="12"/>
    </w:p>
    <w:p>
      <w:pPr>
        <w:spacing w:after="156"/>
        <w:rPr>
          <w:rFonts w:hint="eastAsia" w:cs="Times New Roman"/>
        </w:rPr>
      </w:pPr>
    </w:p>
    <w:p>
      <w:pPr>
        <w:pStyle w:val="36"/>
        <w:numPr>
          <w:ilvl w:val="0"/>
          <w:numId w:val="0"/>
        </w:numPr>
        <w:spacing w:after="156"/>
        <w:ind w:left="227" w:hanging="227"/>
        <w:rPr>
          <w:rFonts w:hint="eastAsia"/>
        </w:rPr>
      </w:pPr>
      <w:bookmarkStart w:id="13" w:name="_Toc215131476"/>
      <w:r>
        <w:t>3.1 B</w:t>
      </w:r>
      <w:r>
        <w:rPr>
          <w:rFonts w:hint="eastAsia"/>
        </w:rPr>
        <w:t>asic</w:t>
      </w:r>
      <w:r>
        <w:t xml:space="preserve"> </w:t>
      </w:r>
      <w:r>
        <w:rPr>
          <w:rFonts w:hint="eastAsia"/>
        </w:rPr>
        <w:t>information</w:t>
      </w:r>
      <w:bookmarkEnd w:id="13"/>
    </w:p>
    <w:p>
      <w:pPr>
        <w:spacing w:after="156"/>
        <w:rPr>
          <w:rFonts w:hint="eastAsia" w:cs="Times New Roman"/>
          <w:color w:val="000000"/>
          <w:kern w:val="0"/>
          <w:szCs w:val="21"/>
        </w:rPr>
      </w:pPr>
      <w:r>
        <w:rPr>
          <w:rFonts w:cs="Times New Roman"/>
          <w:szCs w:val="32"/>
        </w:rPr>
        <w:t xml:space="preserve">1. </w:t>
      </w:r>
      <w:r>
        <w:rPr>
          <w:rFonts w:hint="eastAsia" w:cs="Times New Roman"/>
          <w:color w:val="000000"/>
          <w:kern w:val="0"/>
          <w:szCs w:val="21"/>
        </w:rPr>
        <w:t>Y</w:t>
      </w:r>
      <w:r>
        <w:rPr>
          <w:rFonts w:cs="Times New Roman"/>
          <w:color w:val="000000"/>
          <w:kern w:val="0"/>
          <w:szCs w:val="21"/>
        </w:rPr>
        <w:t>ou can check the details of account you log in. You can find your phone number, email address, role, project, creation time or nickname and so on. You can even change the profile photo.</w:t>
      </w:r>
    </w:p>
    <w:p>
      <w:pPr>
        <w:autoSpaceDE w:val="0"/>
        <w:autoSpaceDN w:val="0"/>
        <w:adjustRightInd w:val="0"/>
        <w:spacing w:after="156"/>
        <w:jc w:val="center"/>
        <w:rPr>
          <w:rFonts w:hint="eastAsia" w:cs="Times New Roman"/>
          <w:color w:val="000000"/>
          <w:kern w:val="0"/>
          <w:szCs w:val="21"/>
        </w:rPr>
      </w:pPr>
      <w:r>
        <w:t xml:space="preserve"> </w:t>
      </w:r>
      <w:r>
        <w:drawing>
          <wp:inline distT="0" distB="0" distL="0" distR="0">
            <wp:extent cx="5579745" cy="2991485"/>
            <wp:effectExtent l="0" t="0" r="1905" b="0"/>
            <wp:docPr id="18143801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38015" name="图片 1" descr="图形用户界面, 应用程序&#10;&#10;AI 生成的内容可能不正确。"/>
                    <pic:cNvPicPr>
                      <a:picLocks noChangeAspect="1"/>
                    </pic:cNvPicPr>
                  </pic:nvPicPr>
                  <pic:blipFill>
                    <a:blip r:embed="rId45"/>
                    <a:stretch>
                      <a:fillRect/>
                    </a:stretch>
                  </pic:blipFill>
                  <pic:spPr>
                    <a:xfrm>
                      <a:off x="0" y="0"/>
                      <a:ext cx="5579745" cy="2991485"/>
                    </a:xfrm>
                    <a:prstGeom prst="rect">
                      <a:avLst/>
                    </a:prstGeom>
                  </pic:spPr>
                </pic:pic>
              </a:graphicData>
            </a:graphic>
          </wp:inline>
        </w:drawing>
      </w:r>
    </w:p>
    <w:p>
      <w:pPr>
        <w:pStyle w:val="36"/>
        <w:numPr>
          <w:ilvl w:val="0"/>
          <w:numId w:val="0"/>
        </w:numPr>
        <w:spacing w:after="156"/>
        <w:ind w:left="227" w:hanging="227"/>
        <w:rPr>
          <w:rFonts w:hint="eastAsia"/>
        </w:rPr>
      </w:pPr>
      <w:bookmarkStart w:id="14" w:name="_Toc215131477"/>
      <w:r>
        <w:t>3.2 C</w:t>
      </w:r>
      <w:r>
        <w:rPr>
          <w:rFonts w:hint="eastAsia"/>
        </w:rPr>
        <w:t>hange</w:t>
      </w:r>
      <w:r>
        <w:t xml:space="preserve"> P</w:t>
      </w:r>
      <w:r>
        <w:rPr>
          <w:rFonts w:hint="eastAsia"/>
        </w:rPr>
        <w:t>assw</w:t>
      </w:r>
      <w:r>
        <w:t>o</w:t>
      </w:r>
      <w:r>
        <w:rPr>
          <w:rFonts w:hint="eastAsia"/>
        </w:rPr>
        <w:t>rd</w:t>
      </w:r>
      <w:bookmarkEnd w:id="14"/>
    </w:p>
    <w:p>
      <w:pPr>
        <w:spacing w:after="156"/>
        <w:rPr>
          <w:rFonts w:hint="eastAsia"/>
        </w:rPr>
      </w:pPr>
      <w:r>
        <w:rPr>
          <w:rFonts w:cs="Times New Roman"/>
          <w:szCs w:val="32"/>
        </w:rPr>
        <w:t xml:space="preserve">1. If you want to </w:t>
      </w:r>
      <w:r>
        <w:rPr>
          <w:rFonts w:hint="eastAsia" w:cs="Times New Roman"/>
          <w:szCs w:val="32"/>
        </w:rPr>
        <w:t>change</w:t>
      </w:r>
      <w:r>
        <w:rPr>
          <w:rFonts w:cs="Times New Roman"/>
          <w:szCs w:val="32"/>
        </w:rPr>
        <w:t xml:space="preserve"> password, please click Change Password to edit.</w:t>
      </w:r>
      <w:r>
        <w:t xml:space="preserve"> </w:t>
      </w:r>
    </w:p>
    <w:p>
      <w:pPr>
        <w:spacing w:after="156"/>
        <w:jc w:val="center"/>
        <w:rPr>
          <w:rFonts w:hint="eastAsia" w:cs="Times New Roman"/>
          <w:szCs w:val="32"/>
        </w:rPr>
      </w:pPr>
      <w:r>
        <w:drawing>
          <wp:inline distT="0" distB="0" distL="0" distR="0">
            <wp:extent cx="5579745" cy="2991485"/>
            <wp:effectExtent l="0" t="0" r="1905" b="0"/>
            <wp:docPr id="143505744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57445" name="图片 1" descr="图形用户界面, 应用程序&#10;&#10;AI 生成的内容可能不正确。"/>
                    <pic:cNvPicPr>
                      <a:picLocks noChangeAspect="1"/>
                    </pic:cNvPicPr>
                  </pic:nvPicPr>
                  <pic:blipFill>
                    <a:blip r:embed="rId46"/>
                    <a:stretch>
                      <a:fillRect/>
                    </a:stretch>
                  </pic:blipFill>
                  <pic:spPr>
                    <a:xfrm>
                      <a:off x="0" y="0"/>
                      <a:ext cx="5579745" cy="2991485"/>
                    </a:xfrm>
                    <a:prstGeom prst="rect">
                      <a:avLst/>
                    </a:prstGeom>
                  </pic:spPr>
                </pic:pic>
              </a:graphicData>
            </a:graphic>
          </wp:inline>
        </w:drawing>
      </w:r>
    </w:p>
    <w:p>
      <w:pPr>
        <w:pStyle w:val="36"/>
        <w:numPr>
          <w:ilvl w:val="0"/>
          <w:numId w:val="0"/>
        </w:numPr>
        <w:spacing w:after="156"/>
        <w:ind w:left="227" w:hanging="227"/>
        <w:rPr>
          <w:rFonts w:hint="eastAsia"/>
        </w:rPr>
      </w:pPr>
      <w:bookmarkStart w:id="15" w:name="_Toc215131478"/>
      <w:r>
        <w:t>3.3 Login Settings</w:t>
      </w:r>
      <w:bookmarkEnd w:id="15"/>
    </w:p>
    <w:p>
      <w:pPr>
        <w:spacing w:after="156"/>
        <w:rPr>
          <w:rFonts w:hint="eastAsia"/>
        </w:rPr>
      </w:pPr>
      <w:r>
        <w:rPr>
          <w:rFonts w:cs="Times New Roman"/>
          <w:szCs w:val="32"/>
        </w:rPr>
        <w:t xml:space="preserve">1. </w:t>
      </w:r>
      <w:r>
        <w:t>It is used to configure whether you need to fill in the verification code when you login the platform. It can help you to protect your account from being stolen. If it's enabled, the platform will send you a verification code to your email (the same with your account) after you click "Log in" on the login page, you should fill in the correct code before login. If it's disabled, you will login directly after you click "Log in".</w:t>
      </w:r>
    </w:p>
    <w:p>
      <w:pPr>
        <w:spacing w:after="156"/>
        <w:rPr>
          <w:rFonts w:hint="eastAsia"/>
        </w:rPr>
      </w:pPr>
      <w:r>
        <w:drawing>
          <wp:inline distT="0" distB="0" distL="0" distR="0">
            <wp:extent cx="5579745" cy="2769235"/>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
                    <a:stretch>
                      <a:fillRect/>
                    </a:stretch>
                  </pic:blipFill>
                  <pic:spPr>
                    <a:xfrm>
                      <a:off x="0" y="0"/>
                      <a:ext cx="5579745" cy="2769235"/>
                    </a:xfrm>
                    <a:prstGeom prst="rect">
                      <a:avLst/>
                    </a:prstGeom>
                  </pic:spPr>
                </pic:pic>
              </a:graphicData>
            </a:graphic>
          </wp:inline>
        </w:drawing>
      </w:r>
    </w:p>
    <w:p>
      <w:pPr>
        <w:spacing w:after="156"/>
        <w:rPr>
          <w:rFonts w:hint="eastAsia"/>
        </w:rPr>
      </w:pPr>
      <w:r>
        <w:drawing>
          <wp:inline distT="0" distB="0" distL="0" distR="0">
            <wp:extent cx="5579745" cy="2783840"/>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8"/>
                    <a:stretch>
                      <a:fillRect/>
                    </a:stretch>
                  </pic:blipFill>
                  <pic:spPr>
                    <a:xfrm>
                      <a:off x="0" y="0"/>
                      <a:ext cx="5579745" cy="2783840"/>
                    </a:xfrm>
                    <a:prstGeom prst="rect">
                      <a:avLst/>
                    </a:prstGeom>
                  </pic:spPr>
                </pic:pic>
              </a:graphicData>
            </a:graphic>
          </wp:inline>
        </w:drawing>
      </w:r>
    </w:p>
    <w:p>
      <w:pPr>
        <w:pStyle w:val="36"/>
        <w:numPr>
          <w:ilvl w:val="0"/>
          <w:numId w:val="0"/>
        </w:numPr>
        <w:spacing w:after="156"/>
        <w:ind w:left="227" w:hanging="227"/>
        <w:rPr>
          <w:rFonts w:hint="eastAsia"/>
        </w:rPr>
      </w:pPr>
      <w:bookmarkStart w:id="16" w:name="_Toc215131479"/>
      <w:r>
        <w:t>3.4 System Message</w:t>
      </w:r>
      <w:bookmarkEnd w:id="16"/>
    </w:p>
    <w:p>
      <w:pPr>
        <w:autoSpaceDE w:val="0"/>
        <w:autoSpaceDN w:val="0"/>
        <w:adjustRightInd w:val="0"/>
        <w:spacing w:after="156"/>
        <w:jc w:val="left"/>
        <w:rPr>
          <w:rFonts w:hint="eastAsia" w:cs="Times New Roman"/>
          <w:color w:val="000000"/>
          <w:kern w:val="0"/>
          <w:szCs w:val="24"/>
        </w:rPr>
      </w:pPr>
      <w:bookmarkStart w:id="17" w:name="_Hlk128387941"/>
      <w:r>
        <w:rPr>
          <w:rFonts w:cs="Times New Roman"/>
          <w:color w:val="000000"/>
          <w:kern w:val="0"/>
          <w:szCs w:val="24"/>
        </w:rPr>
        <w:t xml:space="preserve">1. </w:t>
      </w:r>
      <w:bookmarkEnd w:id="17"/>
      <w:r>
        <w:rPr>
          <w:rFonts w:cs="Times New Roman"/>
          <w:color w:val="000000"/>
          <w:kern w:val="0"/>
          <w:szCs w:val="24"/>
        </w:rPr>
        <w:t>System message comes from your upstream characters. For example, if you are a reseller, you will receive messages from distributor</w:t>
      </w:r>
      <w:r>
        <w:rPr>
          <w:rFonts w:hint="eastAsia" w:cs="Times New Roman"/>
          <w:color w:val="000000"/>
          <w:kern w:val="0"/>
          <w:szCs w:val="24"/>
        </w:rPr>
        <w:t>/sub-</w:t>
      </w:r>
      <w:r>
        <w:rPr>
          <w:rFonts w:cs="Times New Roman"/>
          <w:color w:val="000000"/>
          <w:kern w:val="0"/>
          <w:szCs w:val="24"/>
        </w:rPr>
        <w:t xml:space="preserve"> distributor and you can also send messages to your downstream characters.</w:t>
      </w:r>
    </w:p>
    <w:p>
      <w:pPr>
        <w:autoSpaceDE w:val="0"/>
        <w:autoSpaceDN w:val="0"/>
        <w:adjustRightInd w:val="0"/>
        <w:spacing w:after="156"/>
        <w:jc w:val="left"/>
        <w:rPr>
          <w:rFonts w:hint="eastAsia" w:cs="Times New Roman"/>
          <w:b/>
          <w:bCs/>
          <w:szCs w:val="32"/>
        </w:rPr>
      </w:pPr>
      <w:r>
        <w:drawing>
          <wp:inline distT="0" distB="0" distL="0" distR="0">
            <wp:extent cx="5579745" cy="2991485"/>
            <wp:effectExtent l="0" t="0" r="1905" b="0"/>
            <wp:docPr id="1998737392"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737392" name="图片 1" descr="图形用户界面, 应用程序&#10;&#10;AI 生成的内容可能不正确。"/>
                    <pic:cNvPicPr>
                      <a:picLocks noChangeAspect="1"/>
                    </pic:cNvPicPr>
                  </pic:nvPicPr>
                  <pic:blipFill>
                    <a:blip r:embed="rId49"/>
                    <a:stretch>
                      <a:fillRect/>
                    </a:stretch>
                  </pic:blipFill>
                  <pic:spPr>
                    <a:xfrm>
                      <a:off x="0" y="0"/>
                      <a:ext cx="5579745" cy="2991485"/>
                    </a:xfrm>
                    <a:prstGeom prst="rect">
                      <a:avLst/>
                    </a:prstGeom>
                  </pic:spPr>
                </pic:pic>
              </a:graphicData>
            </a:graphic>
          </wp:inline>
        </w:drawing>
      </w:r>
      <w:r>
        <w:rPr>
          <w:rFonts w:cs="Times New Roman"/>
          <w:b/>
          <w:bCs/>
          <w:szCs w:val="32"/>
        </w:rPr>
        <w:br w:type="page"/>
      </w:r>
    </w:p>
    <w:p>
      <w:pPr>
        <w:pStyle w:val="35"/>
        <w:numPr>
          <w:ilvl w:val="0"/>
          <w:numId w:val="0"/>
        </w:numPr>
        <w:spacing w:after="156"/>
        <w:rPr>
          <w:rFonts w:hint="eastAsia"/>
        </w:rPr>
      </w:pPr>
      <w:bookmarkStart w:id="18" w:name="_Toc215131480"/>
      <w:r>
        <w:rPr>
          <w:rFonts w:cs="Times New Roman"/>
        </w:rPr>
        <w:t>4</w:t>
      </w:r>
      <w:r>
        <w:rPr>
          <w:rFonts w:hint="eastAsia" w:cs="Times New Roman"/>
        </w:rPr>
        <w:t xml:space="preserve">. </w:t>
      </w:r>
      <w:r>
        <w:t>Distributor</w:t>
      </w:r>
      <w:bookmarkEnd w:id="18"/>
    </w:p>
    <w:p>
      <w:pPr>
        <w:pStyle w:val="36"/>
        <w:numPr>
          <w:ilvl w:val="0"/>
          <w:numId w:val="0"/>
        </w:numPr>
        <w:spacing w:after="156"/>
        <w:ind w:left="227" w:hanging="227"/>
        <w:rPr>
          <w:rFonts w:hint="eastAsia"/>
        </w:rPr>
      </w:pPr>
      <w:bookmarkStart w:id="19" w:name="_Toc215131481"/>
      <w:r>
        <w:rPr>
          <w:rFonts w:hint="eastAsia"/>
        </w:rPr>
        <w:t>4.1 Manage the device</w:t>
      </w:r>
      <w:bookmarkEnd w:id="19"/>
    </w:p>
    <w:p>
      <w:pPr>
        <w:pStyle w:val="25"/>
        <w:numPr>
          <w:ilvl w:val="0"/>
          <w:numId w:val="8"/>
        </w:numPr>
        <w:spacing w:after="156"/>
        <w:ind w:firstLine="0" w:firstLineChars="0"/>
        <w:rPr>
          <w:rFonts w:hint="eastAsia" w:cs="Times New Roman"/>
          <w:color w:val="000000"/>
          <w:kern w:val="0"/>
          <w:szCs w:val="21"/>
        </w:rPr>
      </w:pPr>
      <w:r>
        <w:rPr>
          <w:rFonts w:hint="eastAsia"/>
        </w:rPr>
        <w:t xml:space="preserve">Distributors can now access the Device menu to view devices added by their associated resellers or installers. This feature provides visibility into device distribution while maintaining hierarchical management. </w:t>
      </w:r>
    </w:p>
    <w:p>
      <w:pPr>
        <w:spacing w:after="156"/>
        <w:rPr>
          <w:rFonts w:hint="eastAsia"/>
        </w:rPr>
      </w:pPr>
    </w:p>
    <w:p>
      <w:pPr>
        <w:spacing w:after="156"/>
        <w:rPr>
          <w:rFonts w:hint="eastAsia"/>
        </w:rPr>
      </w:pPr>
      <w:r>
        <w:t xml:space="preserve">The </w:t>
      </w:r>
      <w:r>
        <w:rPr>
          <w:b/>
          <w:bCs/>
        </w:rPr>
        <w:t>Device</w:t>
      </w:r>
      <w:r>
        <w:t xml:space="preserve"> menu includes the following details:</w:t>
      </w:r>
    </w:p>
    <w:p>
      <w:pPr>
        <w:numPr>
          <w:ilvl w:val="0"/>
          <w:numId w:val="9"/>
        </w:numPr>
        <w:spacing w:after="156"/>
        <w:rPr>
          <w:rFonts w:hint="eastAsia"/>
        </w:rPr>
      </w:pPr>
      <w:r>
        <w:rPr>
          <w:rFonts w:hint="eastAsia"/>
          <w:b/>
          <w:bCs/>
        </w:rPr>
        <w:t>Site</w:t>
      </w:r>
      <w:r>
        <w:t xml:space="preserve">: The </w:t>
      </w:r>
      <w:r>
        <w:rPr>
          <w:rFonts w:hint="eastAsia"/>
        </w:rPr>
        <w:t>site</w:t>
      </w:r>
      <w:r>
        <w:t xml:space="preserve"> associated with the device.</w:t>
      </w:r>
    </w:p>
    <w:p>
      <w:pPr>
        <w:numPr>
          <w:ilvl w:val="0"/>
          <w:numId w:val="9"/>
        </w:numPr>
        <w:spacing w:after="156"/>
        <w:rPr>
          <w:rFonts w:hint="eastAsia"/>
        </w:rPr>
      </w:pPr>
      <w:r>
        <w:rPr>
          <w:b/>
          <w:bCs/>
        </w:rPr>
        <w:t>Reseller/Installer</w:t>
      </w:r>
      <w:r>
        <w:t>: The reseller or installer that imported the device.</w:t>
      </w:r>
    </w:p>
    <w:p>
      <w:pPr>
        <w:numPr>
          <w:ilvl w:val="0"/>
          <w:numId w:val="9"/>
        </w:numPr>
        <w:spacing w:after="156"/>
        <w:rPr>
          <w:rFonts w:hint="eastAsia"/>
        </w:rPr>
      </w:pPr>
      <w:r>
        <w:rPr>
          <w:b/>
          <w:bCs/>
        </w:rPr>
        <w:t>Device Name</w:t>
      </w:r>
    </w:p>
    <w:p>
      <w:pPr>
        <w:numPr>
          <w:ilvl w:val="0"/>
          <w:numId w:val="9"/>
        </w:numPr>
        <w:spacing w:after="156"/>
        <w:rPr>
          <w:rFonts w:hint="eastAsia"/>
          <w:b/>
          <w:bCs/>
        </w:rPr>
      </w:pPr>
      <w:r>
        <w:rPr>
          <w:rFonts w:hint="eastAsia"/>
          <w:b/>
          <w:bCs/>
        </w:rPr>
        <w:t>Type</w:t>
      </w:r>
    </w:p>
    <w:p>
      <w:pPr>
        <w:numPr>
          <w:ilvl w:val="0"/>
          <w:numId w:val="9"/>
        </w:numPr>
        <w:spacing w:after="156"/>
        <w:rPr>
          <w:rFonts w:hint="eastAsia"/>
          <w:b/>
          <w:bCs/>
        </w:rPr>
      </w:pPr>
      <w:r>
        <w:rPr>
          <w:rFonts w:hint="eastAsia"/>
          <w:b/>
          <w:bCs/>
        </w:rPr>
        <w:t>Model</w:t>
      </w:r>
    </w:p>
    <w:p>
      <w:pPr>
        <w:numPr>
          <w:ilvl w:val="0"/>
          <w:numId w:val="9"/>
        </w:numPr>
        <w:spacing w:after="156"/>
        <w:rPr>
          <w:rFonts w:hint="eastAsia"/>
          <w:b/>
          <w:bCs/>
        </w:rPr>
      </w:pPr>
      <w:r>
        <w:rPr>
          <w:rFonts w:hint="eastAsia"/>
          <w:b/>
          <w:bCs/>
        </w:rPr>
        <w:t>Status</w:t>
      </w:r>
    </w:p>
    <w:p>
      <w:pPr>
        <w:numPr>
          <w:ilvl w:val="0"/>
          <w:numId w:val="9"/>
        </w:numPr>
        <w:spacing w:after="156"/>
        <w:rPr>
          <w:rFonts w:hint="eastAsia"/>
        </w:rPr>
      </w:pPr>
      <w:r>
        <w:rPr>
          <w:b/>
          <w:bCs/>
        </w:rPr>
        <w:t>MAC Address</w:t>
      </w:r>
    </w:p>
    <w:p>
      <w:pPr>
        <w:spacing w:after="156"/>
        <w:rPr>
          <w:rFonts w:hint="eastAsia"/>
        </w:rPr>
      </w:pPr>
      <w:r>
        <w:drawing>
          <wp:inline distT="0" distB="0" distL="0" distR="0">
            <wp:extent cx="5597525" cy="2981325"/>
            <wp:effectExtent l="0" t="0" r="3175" b="0"/>
            <wp:docPr id="1767415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1565" name="图片 1"/>
                    <pic:cNvPicPr>
                      <a:picLocks noChangeAspect="1"/>
                    </pic:cNvPicPr>
                  </pic:nvPicPr>
                  <pic:blipFill>
                    <a:blip r:embed="rId50"/>
                    <a:srcRect r="1231"/>
                    <a:stretch>
                      <a:fillRect/>
                    </a:stretch>
                  </pic:blipFill>
                  <pic:spPr>
                    <a:xfrm>
                      <a:off x="0" y="0"/>
                      <a:ext cx="5598806" cy="2981904"/>
                    </a:xfrm>
                    <a:prstGeom prst="rect">
                      <a:avLst/>
                    </a:prstGeom>
                    <a:ln>
                      <a:noFill/>
                    </a:ln>
                  </pic:spPr>
                </pic:pic>
              </a:graphicData>
            </a:graphic>
          </wp:inline>
        </w:drawing>
      </w:r>
    </w:p>
    <w:p>
      <w:pPr>
        <w:pStyle w:val="36"/>
        <w:numPr>
          <w:ilvl w:val="0"/>
          <w:numId w:val="0"/>
        </w:numPr>
        <w:spacing w:after="156"/>
        <w:ind w:left="227" w:hanging="227"/>
        <w:rPr>
          <w:rFonts w:hint="eastAsia"/>
        </w:rPr>
      </w:pPr>
      <w:bookmarkStart w:id="20" w:name="_Toc215131482"/>
      <w:r>
        <w:t>4.</w:t>
      </w:r>
      <w:r>
        <w:rPr>
          <w:rFonts w:hint="eastAsia"/>
        </w:rPr>
        <w:t>2</w:t>
      </w:r>
      <w:r>
        <w:t xml:space="preserve"> Reseller/installer</w:t>
      </w:r>
      <w:bookmarkEnd w:id="20"/>
    </w:p>
    <w:p>
      <w:pPr>
        <w:pStyle w:val="4"/>
        <w:numPr>
          <w:ilvl w:val="2"/>
          <w:numId w:val="0"/>
        </w:numPr>
        <w:spacing w:after="156"/>
        <w:rPr>
          <w:rFonts w:hint="eastAsia" w:cs="Times New Roman"/>
          <w:bCs w:val="0"/>
        </w:rPr>
      </w:pPr>
      <w:bookmarkStart w:id="21" w:name="_Hlk128389371"/>
      <w:r>
        <w:rPr>
          <w:rFonts w:cs="Times New Roman"/>
          <w:bCs w:val="0"/>
        </w:rPr>
        <w:t>4.</w:t>
      </w:r>
      <w:r>
        <w:rPr>
          <w:rFonts w:hint="eastAsia" w:cs="Times New Roman"/>
          <w:bCs w:val="0"/>
        </w:rPr>
        <w:t>2</w:t>
      </w:r>
      <w:r>
        <w:rPr>
          <w:rFonts w:cs="Times New Roman"/>
          <w:bCs w:val="0"/>
        </w:rPr>
        <w:t>.</w:t>
      </w:r>
      <w:r>
        <w:rPr>
          <w:rFonts w:hint="eastAsia" w:cs="Times New Roman"/>
          <w:bCs w:val="0"/>
        </w:rPr>
        <w:t xml:space="preserve">1 </w:t>
      </w:r>
      <w:r>
        <w:rPr>
          <w:rFonts w:cs="Times New Roman"/>
          <w:bCs w:val="0"/>
        </w:rPr>
        <w:t>Add a reseller/installer account</w:t>
      </w:r>
    </w:p>
    <w:p>
      <w:pPr>
        <w:spacing w:after="156"/>
        <w:rPr>
          <w:rFonts w:hint="eastAsia" w:cs="Times New Roman"/>
          <w:color w:val="000000"/>
          <w:kern w:val="0"/>
          <w:szCs w:val="24"/>
        </w:rPr>
      </w:pPr>
      <w:r>
        <w:rPr>
          <w:rFonts w:cs="Times New Roman"/>
          <w:color w:val="000000"/>
          <w:kern w:val="0"/>
          <w:szCs w:val="24"/>
        </w:rPr>
        <w:t>1. Here are the steps to add a reseller/installer account</w:t>
      </w:r>
    </w:p>
    <w:p>
      <w:pPr>
        <w:pStyle w:val="25"/>
        <w:numPr>
          <w:ilvl w:val="0"/>
          <w:numId w:val="8"/>
        </w:numPr>
        <w:spacing w:after="156"/>
        <w:ind w:firstLineChars="0"/>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 xml:space="preserve">tep 1: </w:t>
      </w:r>
      <w:r>
        <w:rPr>
          <w:rFonts w:hint="eastAsia" w:cs="Times New Roman"/>
          <w:color w:val="000000"/>
          <w:kern w:val="0"/>
          <w:szCs w:val="21"/>
        </w:rPr>
        <w:t>G</w:t>
      </w:r>
      <w:r>
        <w:rPr>
          <w:rFonts w:cs="Times New Roman"/>
          <w:color w:val="000000"/>
          <w:kern w:val="0"/>
          <w:szCs w:val="21"/>
        </w:rPr>
        <w:t>o to Reseller/installer column and click Add to add a reseller/installer account.</w:t>
      </w:r>
      <w:r>
        <w:t xml:space="preserve"> </w:t>
      </w:r>
    </w:p>
    <w:p>
      <w:pPr>
        <w:spacing w:after="156"/>
        <w:jc w:val="center"/>
        <w:rPr>
          <w:rFonts w:hint="eastAsia" w:cs="Times New Roman"/>
          <w:color w:val="000000"/>
          <w:kern w:val="0"/>
          <w:szCs w:val="21"/>
        </w:rPr>
      </w:pPr>
      <w:r>
        <w:drawing>
          <wp:inline distT="0" distB="0" distL="0" distR="0">
            <wp:extent cx="5579745" cy="2934970"/>
            <wp:effectExtent l="0" t="0" r="1905" b="0"/>
            <wp:docPr id="118120599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05990" name="图片 1" descr="图形用户界面, 应用程序&#10;&#10;AI 生成的内容可能不正确。"/>
                    <pic:cNvPicPr>
                      <a:picLocks noChangeAspect="1"/>
                    </pic:cNvPicPr>
                  </pic:nvPicPr>
                  <pic:blipFill>
                    <a:blip r:embed="rId51"/>
                    <a:stretch>
                      <a:fillRect/>
                    </a:stretch>
                  </pic:blipFill>
                  <pic:spPr>
                    <a:xfrm>
                      <a:off x="0" y="0"/>
                      <a:ext cx="5579745" cy="2934970"/>
                    </a:xfrm>
                    <a:prstGeom prst="rect">
                      <a:avLst/>
                    </a:prstGeom>
                  </pic:spPr>
                </pic:pic>
              </a:graphicData>
            </a:graphic>
          </wp:inline>
        </w:drawing>
      </w:r>
    </w:p>
    <w:p>
      <w:pPr>
        <w:pStyle w:val="25"/>
        <w:numPr>
          <w:ilvl w:val="0"/>
          <w:numId w:val="8"/>
        </w:numPr>
        <w:spacing w:after="156"/>
        <w:ind w:firstLineChars="0"/>
        <w:rPr>
          <w:rFonts w:hint="eastAsia" w:cs="Times New Roman"/>
          <w:color w:val="000000"/>
          <w:kern w:val="0"/>
          <w:szCs w:val="21"/>
        </w:rPr>
      </w:pPr>
      <w:bookmarkStart w:id="22" w:name="_Hlk128388427"/>
      <w:r>
        <w:rPr>
          <w:rFonts w:cs="Times New Roman"/>
          <w:color w:val="000000"/>
          <w:kern w:val="0"/>
          <w:szCs w:val="21"/>
        </w:rPr>
        <w:t>Step 2: Fill in reseller/installer’s information. Company name, Email and language are necessary. Please make sure email is right because Email will be reseller/installer’s account. And Password will be sent to this email address.</w:t>
      </w:r>
    </w:p>
    <w:p>
      <w:pPr>
        <w:spacing w:after="156"/>
        <w:jc w:val="center"/>
        <w:rPr>
          <w:rFonts w:hint="eastAsia" w:cs="Times New Roman"/>
          <w:color w:val="000000"/>
          <w:kern w:val="0"/>
          <w:szCs w:val="21"/>
        </w:rPr>
      </w:pPr>
      <w:r>
        <w:drawing>
          <wp:inline distT="0" distB="0" distL="0" distR="0">
            <wp:extent cx="5579745" cy="2934970"/>
            <wp:effectExtent l="0" t="0" r="1905" b="0"/>
            <wp:docPr id="2117760724"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60724" name="图片 1" descr="图形用户界面, 应用程序&#10;&#10;AI 生成的内容可能不正确。"/>
                    <pic:cNvPicPr>
                      <a:picLocks noChangeAspect="1"/>
                    </pic:cNvPicPr>
                  </pic:nvPicPr>
                  <pic:blipFill>
                    <a:blip r:embed="rId52"/>
                    <a:stretch>
                      <a:fillRect/>
                    </a:stretch>
                  </pic:blipFill>
                  <pic:spPr>
                    <a:xfrm>
                      <a:off x="0" y="0"/>
                      <a:ext cx="5579745" cy="2934970"/>
                    </a:xfrm>
                    <a:prstGeom prst="rect">
                      <a:avLst/>
                    </a:prstGeom>
                  </pic:spPr>
                </pic:pic>
              </a:graphicData>
            </a:graphic>
          </wp:inline>
        </w:drawing>
      </w:r>
    </w:p>
    <w:p>
      <w:pPr>
        <w:pStyle w:val="4"/>
        <w:numPr>
          <w:ilvl w:val="0"/>
          <w:numId w:val="0"/>
        </w:numPr>
        <w:spacing w:before="0" w:after="156" w:line="360" w:lineRule="auto"/>
        <w:ind w:left="227" w:hanging="227"/>
        <w:rPr>
          <w:rFonts w:hint="eastAsia" w:cs="Times New Roman"/>
          <w:bCs w:val="0"/>
        </w:rPr>
      </w:pPr>
      <w:r>
        <w:rPr>
          <w:rFonts w:cs="Times New Roman"/>
          <w:bCs w:val="0"/>
        </w:rPr>
        <w:t>4.</w:t>
      </w:r>
      <w:r>
        <w:rPr>
          <w:rFonts w:hint="eastAsia" w:cs="Times New Roman"/>
          <w:bCs w:val="0"/>
        </w:rPr>
        <w:t>2</w:t>
      </w:r>
      <w:r>
        <w:rPr>
          <w:rFonts w:cs="Times New Roman"/>
          <w:bCs w:val="0"/>
        </w:rPr>
        <w:t>.2 M</w:t>
      </w:r>
      <w:r>
        <w:rPr>
          <w:rFonts w:hint="eastAsia" w:cs="Times New Roman"/>
          <w:bCs w:val="0"/>
        </w:rPr>
        <w:t>anage</w:t>
      </w:r>
      <w:r>
        <w:rPr>
          <w:rFonts w:cs="Times New Roman"/>
          <w:bCs w:val="0"/>
        </w:rPr>
        <w:t xml:space="preserve"> reseller/installer account</w:t>
      </w:r>
    </w:p>
    <w:p>
      <w:pPr>
        <w:spacing w:after="156"/>
        <w:rPr>
          <w:rFonts w:hint="eastAsia" w:cs="Times New Roman"/>
          <w:color w:val="000000"/>
          <w:kern w:val="0"/>
          <w:szCs w:val="24"/>
        </w:rPr>
      </w:pPr>
      <w:r>
        <w:rPr>
          <w:rFonts w:cs="Times New Roman"/>
          <w:color w:val="000000"/>
          <w:kern w:val="0"/>
          <w:szCs w:val="24"/>
        </w:rPr>
        <w:t>1. A</w:t>
      </w:r>
      <w:r>
        <w:rPr>
          <w:rFonts w:hint="eastAsia" w:cs="Times New Roman"/>
          <w:color w:val="000000"/>
          <w:kern w:val="0"/>
          <w:szCs w:val="24"/>
        </w:rPr>
        <w:t>fter</w:t>
      </w:r>
      <w:r>
        <w:rPr>
          <w:rFonts w:cs="Times New Roman"/>
          <w:color w:val="000000"/>
          <w:kern w:val="0"/>
          <w:szCs w:val="24"/>
        </w:rPr>
        <w:t xml:space="preserve"> </w:t>
      </w:r>
      <w:r>
        <w:rPr>
          <w:rFonts w:hint="eastAsia" w:cs="Times New Roman"/>
          <w:color w:val="000000"/>
          <w:kern w:val="0"/>
          <w:szCs w:val="24"/>
        </w:rPr>
        <w:t>registering</w:t>
      </w:r>
      <w:r>
        <w:rPr>
          <w:rFonts w:cs="Times New Roman"/>
          <w:color w:val="000000"/>
          <w:kern w:val="0"/>
          <w:szCs w:val="24"/>
        </w:rPr>
        <w:t xml:space="preserve"> </w:t>
      </w:r>
      <w:r>
        <w:rPr>
          <w:rFonts w:hint="eastAsia" w:cs="Times New Roman"/>
          <w:color w:val="000000"/>
          <w:kern w:val="0"/>
          <w:szCs w:val="24"/>
        </w:rPr>
        <w:t>a</w:t>
      </w:r>
      <w:r>
        <w:rPr>
          <w:rFonts w:cs="Times New Roman"/>
          <w:color w:val="000000"/>
          <w:kern w:val="0"/>
          <w:szCs w:val="24"/>
        </w:rPr>
        <w:t xml:space="preserve"> </w:t>
      </w:r>
      <w:r>
        <w:rPr>
          <w:rFonts w:cs="Times New Roman"/>
          <w:color w:val="000000"/>
          <w:kern w:val="0"/>
          <w:szCs w:val="21"/>
        </w:rPr>
        <w:t>reseller/installer account, you can edit, delete, check it, and resend the registration email or manage their licenses.</w:t>
      </w:r>
    </w:p>
    <w:p>
      <w:pPr>
        <w:spacing w:after="156"/>
        <w:jc w:val="center"/>
        <w:rPr>
          <w:rFonts w:hint="eastAsia" w:cs="Times New Roman"/>
          <w:color w:val="000000"/>
          <w:kern w:val="0"/>
          <w:szCs w:val="21"/>
        </w:rPr>
      </w:pPr>
      <w:r>
        <w:drawing>
          <wp:inline distT="0" distB="0" distL="0" distR="0">
            <wp:extent cx="5579745" cy="1584960"/>
            <wp:effectExtent l="0" t="0" r="1905" b="0"/>
            <wp:docPr id="14766074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60745" name="图片 1" descr="图形用户界面, 应用程序&#10;&#10;AI 生成的内容可能不正确。"/>
                    <pic:cNvPicPr>
                      <a:picLocks noChangeAspect="1"/>
                    </pic:cNvPicPr>
                  </pic:nvPicPr>
                  <pic:blipFill>
                    <a:blip r:embed="rId53"/>
                    <a:stretch>
                      <a:fillRect/>
                    </a:stretch>
                  </pic:blipFill>
                  <pic:spPr>
                    <a:xfrm>
                      <a:off x="0" y="0"/>
                      <a:ext cx="5579745" cy="1584960"/>
                    </a:xfrm>
                    <a:prstGeom prst="rect">
                      <a:avLst/>
                    </a:prstGeom>
                  </pic:spPr>
                </pic:pic>
              </a:graphicData>
            </a:graphic>
          </wp:inline>
        </w:drawing>
      </w:r>
    </w:p>
    <w:p>
      <w:pPr>
        <w:pStyle w:val="4"/>
        <w:numPr>
          <w:ilvl w:val="0"/>
          <w:numId w:val="0"/>
        </w:numPr>
        <w:spacing w:before="0" w:after="156" w:line="360" w:lineRule="auto"/>
        <w:ind w:left="227" w:hanging="227"/>
        <w:rPr>
          <w:rFonts w:hint="eastAsia" w:cs="Times New Roman"/>
          <w:bCs w:val="0"/>
        </w:rPr>
      </w:pPr>
      <w:r>
        <w:rPr>
          <w:rFonts w:cs="Times New Roman"/>
          <w:bCs w:val="0"/>
        </w:rPr>
        <w:t>4.</w:t>
      </w:r>
      <w:r>
        <w:rPr>
          <w:rFonts w:hint="eastAsia" w:cs="Times New Roman"/>
          <w:bCs w:val="0"/>
        </w:rPr>
        <w:t>2</w:t>
      </w:r>
      <w:r>
        <w:rPr>
          <w:rFonts w:cs="Times New Roman"/>
          <w:bCs w:val="0"/>
        </w:rPr>
        <w:t>.3 License Management</w:t>
      </w:r>
    </w:p>
    <w:p>
      <w:pPr>
        <w:spacing w:after="156"/>
        <w:rPr>
          <w:rFonts w:hint="eastAsia" w:cs="Times New Roman"/>
          <w:color w:val="000000"/>
          <w:kern w:val="0"/>
          <w:szCs w:val="21"/>
        </w:rPr>
      </w:pPr>
      <w:r>
        <w:rPr>
          <w:rFonts w:cs="Times New Roman"/>
          <w:color w:val="000000"/>
          <w:kern w:val="0"/>
          <w:szCs w:val="21"/>
        </w:rPr>
        <w:t>1</w:t>
      </w:r>
      <w:r>
        <w:rPr>
          <w:rFonts w:hint="eastAsia" w:cs="Times New Roman"/>
          <w:color w:val="000000"/>
          <w:kern w:val="0"/>
          <w:szCs w:val="21"/>
        </w:rPr>
        <w:t>.</w:t>
      </w:r>
      <w:r>
        <w:rPr>
          <w:rFonts w:cs="Times New Roman"/>
          <w:color w:val="000000"/>
          <w:kern w:val="0"/>
          <w:szCs w:val="21"/>
        </w:rPr>
        <w:t xml:space="preserve"> The license is necessary for the residents to use the app. Every DNAKE Smart Pro app </w:t>
      </w:r>
      <w:r>
        <w:rPr>
          <w:rFonts w:hint="eastAsia" w:cs="Times New Roman"/>
          <w:color w:val="000000"/>
          <w:kern w:val="0"/>
          <w:szCs w:val="21"/>
        </w:rPr>
        <w:t>host</w:t>
      </w:r>
      <w:r>
        <w:rPr>
          <w:rFonts w:cs="Times New Roman"/>
          <w:color w:val="000000"/>
          <w:kern w:val="0"/>
          <w:szCs w:val="21"/>
        </w:rPr>
        <w:t xml:space="preserve"> </w:t>
      </w:r>
      <w:r>
        <w:rPr>
          <w:rFonts w:hint="eastAsia" w:cs="Times New Roman"/>
          <w:color w:val="000000"/>
          <w:kern w:val="0"/>
          <w:szCs w:val="21"/>
        </w:rPr>
        <w:t>user</w:t>
      </w:r>
      <w:r>
        <w:rPr>
          <w:rFonts w:cs="Times New Roman"/>
          <w:color w:val="000000"/>
          <w:kern w:val="0"/>
          <w:szCs w:val="21"/>
        </w:rPr>
        <w:t xml:space="preserve"> needs one license to have the app service. You can find different types of services:</w:t>
      </w:r>
    </w:p>
    <w:p>
      <w:pPr>
        <w:pStyle w:val="25"/>
        <w:numPr>
          <w:ilvl w:val="0"/>
          <w:numId w:val="5"/>
        </w:numPr>
        <w:spacing w:after="156"/>
        <w:ind w:firstLineChars="0"/>
        <w:rPr>
          <w:rFonts w:hint="eastAsia" w:cs="Times New Roman"/>
          <w:b/>
          <w:bCs/>
          <w:color w:val="000000"/>
          <w:kern w:val="0"/>
          <w:szCs w:val="21"/>
        </w:rPr>
      </w:pPr>
      <w:r>
        <w:rPr>
          <w:rFonts w:hint="eastAsia" w:cs="Times New Roman"/>
          <w:b/>
          <w:bCs/>
          <w:color w:val="000000"/>
          <w:kern w:val="0"/>
          <w:szCs w:val="21"/>
        </w:rPr>
        <w:t xml:space="preserve">With </w:t>
      </w:r>
      <w:r>
        <w:rPr>
          <w:rFonts w:cs="Times New Roman"/>
          <w:b/>
          <w:bCs/>
          <w:color w:val="000000"/>
          <w:kern w:val="0"/>
          <w:szCs w:val="21"/>
        </w:rPr>
        <w:t>Indoor Monitor:</w:t>
      </w:r>
      <w:r>
        <w:rPr>
          <w:b/>
          <w:bCs/>
        </w:rPr>
        <w:t xml:space="preserve"> </w:t>
      </w:r>
    </w:p>
    <w:p>
      <w:pPr>
        <w:pStyle w:val="25"/>
        <w:spacing w:after="156"/>
        <w:ind w:left="420" w:firstLine="0" w:firstLineChars="0"/>
        <w:rPr>
          <w:rFonts w:hint="eastAsia" w:cs="Times New Roman"/>
          <w:color w:val="000000"/>
          <w:kern w:val="0"/>
          <w:szCs w:val="21"/>
        </w:rPr>
      </w:pPr>
      <w:r>
        <w:rPr>
          <w:rFonts w:hint="eastAsia"/>
        </w:rPr>
        <w:t>R</w:t>
      </w:r>
      <w:r>
        <w:t>efers to the P2P solution with Indoor Monitor (Indoor Monitor must be installed for each household).</w:t>
      </w:r>
    </w:p>
    <w:p>
      <w:pPr>
        <w:pStyle w:val="25"/>
        <w:numPr>
          <w:ilvl w:val="0"/>
          <w:numId w:val="5"/>
        </w:numPr>
        <w:spacing w:after="156"/>
        <w:ind w:firstLineChars="0"/>
        <w:rPr>
          <w:rFonts w:hint="eastAsia" w:cs="Times New Roman"/>
          <w:b/>
          <w:bCs/>
          <w:color w:val="000000"/>
          <w:kern w:val="0"/>
          <w:szCs w:val="21"/>
        </w:rPr>
      </w:pPr>
      <w:r>
        <w:rPr>
          <w:rFonts w:hint="eastAsia" w:cs="Times New Roman"/>
          <w:b/>
          <w:bCs/>
          <w:color w:val="000000"/>
          <w:kern w:val="0"/>
          <w:szCs w:val="21"/>
        </w:rPr>
        <w:t>Without Indoor Monitor</w:t>
      </w:r>
      <w:r>
        <w:rPr>
          <w:rFonts w:cs="Times New Roman"/>
          <w:b/>
          <w:bCs/>
          <w:color w:val="000000"/>
          <w:kern w:val="0"/>
          <w:szCs w:val="21"/>
        </w:rPr>
        <w:t xml:space="preserve">: </w:t>
      </w:r>
    </w:p>
    <w:p>
      <w:pPr>
        <w:pStyle w:val="25"/>
        <w:spacing w:after="156"/>
        <w:ind w:left="420" w:firstLine="0" w:firstLineChars="0"/>
        <w:jc w:val="left"/>
        <w:rPr>
          <w:rFonts w:hint="eastAsia" w:cs="Times New Roman"/>
          <w:color w:val="000000"/>
          <w:kern w:val="0"/>
          <w:szCs w:val="21"/>
        </w:rPr>
      </w:pPr>
      <w:r>
        <w:rPr>
          <w:rFonts w:hint="eastAsia" w:cs="Times New Roman"/>
          <w:color w:val="000000"/>
          <w:kern w:val="0"/>
          <w:szCs w:val="21"/>
        </w:rPr>
        <w:t>R</w:t>
      </w:r>
      <w:r>
        <w:rPr>
          <w:rFonts w:cs="Times New Roman"/>
          <w:color w:val="000000"/>
          <w:kern w:val="0"/>
          <w:szCs w:val="21"/>
        </w:rPr>
        <w:t>efers to the P2P or SIP solution without Indoor Monitor. If you are among the SIP-supported countries and the device you use support SIP solution, the platform will choose SIP solution automatically.</w:t>
      </w:r>
    </w:p>
    <w:p>
      <w:pPr>
        <w:pStyle w:val="25"/>
        <w:spacing w:after="156"/>
        <w:ind w:left="420" w:firstLine="0" w:firstLineChars="0"/>
        <w:rPr>
          <w:rFonts w:hint="eastAsia" w:cs="Times New Roman"/>
          <w:color w:val="000000"/>
          <w:kern w:val="0"/>
          <w:szCs w:val="21"/>
        </w:rPr>
      </w:pPr>
      <w:r>
        <w:rPr>
          <w:rFonts w:cs="Times New Roman"/>
          <w:color w:val="000000"/>
          <w:kern w:val="0"/>
          <w:szCs w:val="21"/>
        </w:rPr>
        <w:t xml:space="preserve">Please </w:t>
      </w:r>
      <w:r>
        <w:rPr>
          <w:rFonts w:hint="eastAsia" w:cs="Times New Roman"/>
          <w:color w:val="000000"/>
          <w:kern w:val="0"/>
          <w:szCs w:val="21"/>
        </w:rPr>
        <w:t>r</w:t>
      </w:r>
      <w:r>
        <w:rPr>
          <w:rFonts w:cs="Times New Roman"/>
          <w:color w:val="000000"/>
          <w:kern w:val="0"/>
          <w:szCs w:val="21"/>
        </w:rPr>
        <w:t xml:space="preserve">efer to </w:t>
      </w:r>
      <w:r>
        <w:rPr>
          <w:rFonts w:cs="Times New Roman"/>
          <w:b/>
          <w:bCs/>
          <w:color w:val="000000"/>
          <w:kern w:val="0"/>
          <w:szCs w:val="21"/>
        </w:rPr>
        <w:t>Appendix A: SIP or landline supported countries and regions</w:t>
      </w:r>
      <w:r>
        <w:rPr>
          <w:rFonts w:cs="Times New Roman"/>
          <w:color w:val="000000"/>
          <w:kern w:val="0"/>
          <w:szCs w:val="21"/>
        </w:rPr>
        <w:t xml:space="preserve"> for SIP-supported countries</w:t>
      </w:r>
    </w:p>
    <w:p>
      <w:pPr>
        <w:pStyle w:val="25"/>
        <w:numPr>
          <w:ilvl w:val="0"/>
          <w:numId w:val="5"/>
        </w:numPr>
        <w:spacing w:after="156"/>
        <w:ind w:firstLineChars="0"/>
        <w:rPr>
          <w:rFonts w:hint="eastAsia" w:cs="Times New Roman"/>
          <w:color w:val="000000"/>
          <w:kern w:val="0"/>
          <w:szCs w:val="21"/>
        </w:rPr>
      </w:pPr>
      <w:r>
        <w:rPr>
          <w:rFonts w:hint="eastAsia" w:cs="Times New Roman"/>
          <w:b/>
          <w:bCs/>
          <w:color w:val="000000"/>
          <w:kern w:val="0"/>
          <w:szCs w:val="21"/>
        </w:rPr>
        <w:t>V</w:t>
      </w:r>
      <w:r>
        <w:rPr>
          <w:rFonts w:cs="Times New Roman"/>
          <w:b/>
          <w:bCs/>
          <w:color w:val="000000"/>
          <w:kern w:val="0"/>
          <w:szCs w:val="21"/>
        </w:rPr>
        <w:t xml:space="preserve">alue-added Services: </w:t>
      </w:r>
    </w:p>
    <w:p>
      <w:pPr>
        <w:pStyle w:val="25"/>
        <w:spacing w:after="156"/>
        <w:ind w:left="420" w:firstLine="0" w:firstLineChars="0"/>
        <w:rPr>
          <w:rFonts w:hint="eastAsia" w:cs="Times New Roman"/>
          <w:color w:val="000000"/>
          <w:kern w:val="0"/>
          <w:szCs w:val="21"/>
        </w:rPr>
      </w:pPr>
      <w:r>
        <w:rPr>
          <w:rFonts w:hint="eastAsia" w:cs="Times New Roman"/>
          <w:color w:val="000000"/>
          <w:kern w:val="0"/>
          <w:szCs w:val="21"/>
        </w:rPr>
        <w:t>R</w:t>
      </w:r>
      <w:r>
        <w:rPr>
          <w:rFonts w:cs="Times New Roman"/>
          <w:color w:val="000000"/>
          <w:kern w:val="0"/>
          <w:szCs w:val="21"/>
        </w:rPr>
        <w:t>efers to some premium services like SIP call and landline feature. This service is based on Door Station Direct Call SIP solution.</w:t>
      </w:r>
    </w:p>
    <w:p>
      <w:pPr>
        <w:pStyle w:val="25"/>
        <w:spacing w:after="156"/>
        <w:ind w:left="420" w:firstLine="0" w:firstLineChars="0"/>
        <w:rPr>
          <w:rFonts w:hint="eastAsia" w:cs="Times New Roman"/>
          <w:color w:val="FF0000"/>
          <w:kern w:val="0"/>
          <w:szCs w:val="21"/>
        </w:rPr>
      </w:pPr>
      <w:r>
        <w:rPr>
          <w:rFonts w:cs="Times New Roman"/>
          <w:color w:val="FF0000"/>
          <w:kern w:val="0"/>
          <w:szCs w:val="21"/>
        </w:rPr>
        <w:t>P</w:t>
      </w:r>
      <w:r>
        <w:rPr>
          <w:rFonts w:hint="eastAsia" w:cs="Times New Roman"/>
          <w:color w:val="FF0000"/>
          <w:kern w:val="0"/>
          <w:szCs w:val="21"/>
        </w:rPr>
        <w:t>lease</w:t>
      </w:r>
      <w:r>
        <w:rPr>
          <w:rFonts w:cs="Times New Roman"/>
          <w:color w:val="FF0000"/>
          <w:kern w:val="0"/>
          <w:szCs w:val="21"/>
        </w:rPr>
        <w:t xml:space="preserve"> note that value-added service can’t be taken back if it’s used.</w:t>
      </w:r>
    </w:p>
    <w:p>
      <w:pPr>
        <w:pStyle w:val="25"/>
        <w:numPr>
          <w:ilvl w:val="0"/>
          <w:numId w:val="6"/>
        </w:numPr>
        <w:spacing w:after="156"/>
        <w:ind w:firstLineChars="0"/>
        <w:rPr>
          <w:rFonts w:hint="eastAsia" w:cs="Times New Roman"/>
          <w:b/>
          <w:bCs/>
          <w:color w:val="000000"/>
          <w:kern w:val="0"/>
          <w:szCs w:val="21"/>
        </w:rPr>
      </w:pPr>
      <w:r>
        <w:rPr>
          <w:rFonts w:cs="Times New Roman"/>
          <w:b/>
          <w:bCs/>
          <w:color w:val="000000"/>
          <w:kern w:val="0"/>
          <w:szCs w:val="21"/>
        </w:rPr>
        <w:t>Remote Management</w:t>
      </w:r>
      <w:r>
        <w:rPr>
          <w:rFonts w:hint="eastAsia" w:cs="Times New Roman"/>
          <w:b/>
          <w:bCs/>
          <w:color w:val="000000"/>
          <w:kern w:val="0"/>
          <w:szCs w:val="21"/>
        </w:rPr>
        <w:t>:</w:t>
      </w:r>
    </w:p>
    <w:p>
      <w:pPr>
        <w:pStyle w:val="25"/>
        <w:spacing w:after="156"/>
        <w:ind w:left="440" w:firstLine="0" w:firstLineChars="0"/>
        <w:rPr>
          <w:rFonts w:hint="eastAsia" w:cs="Times New Roman"/>
          <w:color w:val="000000"/>
          <w:kern w:val="0"/>
          <w:szCs w:val="21"/>
        </w:rPr>
      </w:pPr>
      <w:r>
        <w:rPr>
          <w:rFonts w:hint="eastAsia" w:cs="Times New Roman"/>
          <w:color w:val="000000"/>
          <w:kern w:val="0"/>
          <w:szCs w:val="21"/>
        </w:rPr>
        <w:t>E</w:t>
      </w:r>
      <w:r>
        <w:rPr>
          <w:rFonts w:cs="Times New Roman"/>
          <w:color w:val="000000"/>
          <w:kern w:val="0"/>
          <w:szCs w:val="21"/>
        </w:rPr>
        <w:t>nables property managers to use the Smart Pr</w:t>
      </w:r>
      <w:r>
        <w:rPr>
          <w:rFonts w:hint="eastAsia" w:cs="Times New Roman"/>
          <w:color w:val="000000"/>
          <w:kern w:val="0"/>
          <w:szCs w:val="21"/>
        </w:rPr>
        <w:t>o</w:t>
      </w:r>
      <w:r>
        <w:rPr>
          <w:rFonts w:cs="Times New Roman"/>
          <w:color w:val="000000"/>
          <w:kern w:val="0"/>
          <w:szCs w:val="21"/>
        </w:rPr>
        <w:t>, ensuring they stay connected while on patrol. With this functionality, security personnel no longer need to worry about missing calls. This enhances communication and allows property managers to provide better services to residents.</w:t>
      </w:r>
    </w:p>
    <w:p>
      <w:pPr>
        <w:spacing w:after="156"/>
        <w:rPr>
          <w:rFonts w:hint="eastAsia" w:cs="Times New Roman"/>
          <w:color w:val="000000"/>
          <w:kern w:val="0"/>
          <w:szCs w:val="21"/>
        </w:rPr>
      </w:pPr>
      <w:r>
        <w:rPr>
          <w:rFonts w:cs="Times New Roman"/>
          <w:color w:val="000000"/>
          <w:kern w:val="0"/>
          <w:szCs w:val="21"/>
        </w:rPr>
        <w:t>As a distributor, you are allowed to increase or reduce the amounts of different types of services for reseller/installer.</w:t>
      </w:r>
    </w:p>
    <w:p>
      <w:pPr>
        <w:spacing w:after="156"/>
        <w:jc w:val="center"/>
        <w:rPr>
          <w:rFonts w:hint="eastAsia" w:cs="Times New Roman"/>
          <w:color w:val="000000"/>
          <w:kern w:val="0"/>
          <w:szCs w:val="21"/>
        </w:rPr>
      </w:pPr>
      <w:r>
        <w:t xml:space="preserve"> </w:t>
      </w:r>
      <w:r>
        <w:drawing>
          <wp:inline distT="0" distB="0" distL="0" distR="0">
            <wp:extent cx="5104130" cy="2663190"/>
            <wp:effectExtent l="0" t="0" r="1270" b="3810"/>
            <wp:docPr id="847004997"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04997" name="图片 1" descr="图形用户界面, 应用程序, Teams&#10;&#10;AI 生成的内容可能不正确。"/>
                    <pic:cNvPicPr>
                      <a:picLocks noChangeAspect="1"/>
                    </pic:cNvPicPr>
                  </pic:nvPicPr>
                  <pic:blipFill>
                    <a:blip r:embed="rId54"/>
                    <a:srcRect r="1018" b="1807"/>
                    <a:stretch>
                      <a:fillRect/>
                    </a:stretch>
                  </pic:blipFill>
                  <pic:spPr>
                    <a:xfrm>
                      <a:off x="0" y="0"/>
                      <a:ext cx="5118928" cy="2671092"/>
                    </a:xfrm>
                    <a:prstGeom prst="rect">
                      <a:avLst/>
                    </a:prstGeom>
                    <a:ln>
                      <a:noFill/>
                    </a:ln>
                  </pic:spPr>
                </pic:pic>
              </a:graphicData>
            </a:graphic>
          </wp:inline>
        </w:drawing>
      </w:r>
    </w:p>
    <w:p>
      <w:pPr>
        <w:pStyle w:val="36"/>
        <w:numPr>
          <w:ilvl w:val="0"/>
          <w:numId w:val="0"/>
        </w:numPr>
        <w:spacing w:after="156"/>
        <w:ind w:left="227" w:hanging="227"/>
        <w:rPr>
          <w:rFonts w:hint="eastAsia"/>
        </w:rPr>
      </w:pPr>
      <w:bookmarkStart w:id="23" w:name="_Toc215131483"/>
      <w:r>
        <w:t>4.</w:t>
      </w:r>
      <w:r>
        <w:rPr>
          <w:rFonts w:hint="eastAsia"/>
        </w:rPr>
        <w:t>3</w:t>
      </w:r>
      <w:r>
        <w:t xml:space="preserve"> License Log</w:t>
      </w:r>
      <w:bookmarkEnd w:id="23"/>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1. You can check the amount of license you have and license log.</w:t>
      </w:r>
    </w:p>
    <w:p>
      <w:pPr>
        <w:spacing w:after="156"/>
        <w:jc w:val="center"/>
        <w:rPr>
          <w:rFonts w:hint="eastAsia" w:cs="Times New Roman"/>
          <w:color w:val="000000"/>
          <w:kern w:val="0"/>
          <w:szCs w:val="21"/>
        </w:rPr>
      </w:pPr>
      <w:r>
        <w:drawing>
          <wp:inline distT="0" distB="0" distL="0" distR="0">
            <wp:extent cx="5017135" cy="2679065"/>
            <wp:effectExtent l="0" t="0" r="0" b="6985"/>
            <wp:docPr id="18124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48395" name="图片 1"/>
                    <pic:cNvPicPr>
                      <a:picLocks noChangeAspect="1"/>
                    </pic:cNvPicPr>
                  </pic:nvPicPr>
                  <pic:blipFill>
                    <a:blip r:embed="rId55"/>
                    <a:srcRect t="1" r="1481" b="-4"/>
                    <a:stretch>
                      <a:fillRect/>
                    </a:stretch>
                  </pic:blipFill>
                  <pic:spPr>
                    <a:xfrm>
                      <a:off x="0" y="0"/>
                      <a:ext cx="5017445" cy="2679157"/>
                    </a:xfrm>
                    <a:prstGeom prst="rect">
                      <a:avLst/>
                    </a:prstGeom>
                    <a:ln>
                      <a:noFill/>
                    </a:ln>
                  </pic:spPr>
                </pic:pic>
              </a:graphicData>
            </a:graphic>
          </wp:inline>
        </w:drawing>
      </w:r>
    </w:p>
    <w:bookmarkEnd w:id="21"/>
    <w:bookmarkEnd w:id="22"/>
    <w:p>
      <w:pPr>
        <w:pStyle w:val="36"/>
        <w:numPr>
          <w:ilvl w:val="0"/>
          <w:numId w:val="0"/>
        </w:numPr>
        <w:spacing w:after="156"/>
        <w:ind w:left="227" w:hanging="227"/>
        <w:rPr>
          <w:rFonts w:hint="eastAsia"/>
        </w:rPr>
      </w:pPr>
      <w:bookmarkStart w:id="24" w:name="_Toc215131484"/>
      <w:r>
        <w:t>4.</w:t>
      </w:r>
      <w:r>
        <w:rPr>
          <w:rFonts w:hint="eastAsia"/>
        </w:rPr>
        <w:t>4</w:t>
      </w:r>
      <w:r>
        <w:t xml:space="preserve"> M</w:t>
      </w:r>
      <w:r>
        <w:rPr>
          <w:rFonts w:hint="eastAsia"/>
        </w:rPr>
        <w:t>y</w:t>
      </w:r>
      <w:r>
        <w:t xml:space="preserve"> message</w:t>
      </w:r>
      <w:bookmarkEnd w:id="24"/>
    </w:p>
    <w:p>
      <w:pPr>
        <w:pStyle w:val="4"/>
        <w:numPr>
          <w:ilvl w:val="2"/>
          <w:numId w:val="0"/>
        </w:numPr>
        <w:spacing w:after="156"/>
        <w:rPr>
          <w:rFonts w:hint="eastAsia"/>
          <w:szCs w:val="24"/>
        </w:rPr>
      </w:pPr>
      <w:r>
        <w:rPr>
          <w:rFonts w:cstheme="minorBidi"/>
          <w:szCs w:val="24"/>
        </w:rPr>
        <w:t>4.</w:t>
      </w:r>
      <w:r>
        <w:rPr>
          <w:rFonts w:hint="eastAsia" w:cstheme="minorBidi"/>
          <w:szCs w:val="24"/>
        </w:rPr>
        <w:t>4</w:t>
      </w:r>
      <w:r>
        <w:rPr>
          <w:rFonts w:cstheme="minorBidi"/>
          <w:szCs w:val="24"/>
        </w:rPr>
        <w:t xml:space="preserve">.1 </w:t>
      </w:r>
      <w:r>
        <w:rPr>
          <w:szCs w:val="24"/>
        </w:rPr>
        <w:t>Send messages to reseller/installer</w:t>
      </w:r>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1. Here are the steps to send messages to reseller/installer</w:t>
      </w:r>
    </w:p>
    <w:p>
      <w:pPr>
        <w:pStyle w:val="25"/>
        <w:numPr>
          <w:ilvl w:val="0"/>
          <w:numId w:val="10"/>
        </w:numPr>
        <w:autoSpaceDE w:val="0"/>
        <w:autoSpaceDN w:val="0"/>
        <w:adjustRightInd w:val="0"/>
        <w:spacing w:after="156"/>
        <w:ind w:firstLineChars="0"/>
        <w:jc w:val="left"/>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tep 1: Go to My message column and click Add to edit a message.</w:t>
      </w:r>
    </w:p>
    <w:p>
      <w:pPr>
        <w:pStyle w:val="25"/>
        <w:autoSpaceDE w:val="0"/>
        <w:autoSpaceDN w:val="0"/>
        <w:adjustRightInd w:val="0"/>
        <w:spacing w:after="156"/>
        <w:ind w:firstLine="0" w:firstLineChars="0"/>
        <w:jc w:val="center"/>
        <w:rPr>
          <w:rFonts w:hint="eastAsia" w:cs="Times New Roman"/>
          <w:color w:val="000000"/>
          <w:kern w:val="0"/>
          <w:szCs w:val="21"/>
        </w:rPr>
      </w:pPr>
      <w:r>
        <w:drawing>
          <wp:inline distT="0" distB="0" distL="0" distR="0">
            <wp:extent cx="5092700" cy="2679065"/>
            <wp:effectExtent l="0" t="0" r="0" b="6985"/>
            <wp:docPr id="11349049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04934" name="图片 1"/>
                    <pic:cNvPicPr>
                      <a:picLocks noChangeAspect="1"/>
                    </pic:cNvPicPr>
                  </pic:nvPicPr>
                  <pic:blipFill>
                    <a:blip r:embed="rId56"/>
                    <a:stretch>
                      <a:fillRect/>
                    </a:stretch>
                  </pic:blipFill>
                  <pic:spPr>
                    <a:xfrm>
                      <a:off x="0" y="0"/>
                      <a:ext cx="5092875" cy="2679065"/>
                    </a:xfrm>
                    <a:prstGeom prst="rect">
                      <a:avLst/>
                    </a:prstGeom>
                  </pic:spPr>
                </pic:pic>
              </a:graphicData>
            </a:graphic>
          </wp:inline>
        </w:drawing>
      </w:r>
    </w:p>
    <w:p>
      <w:pPr>
        <w:pStyle w:val="25"/>
        <w:numPr>
          <w:ilvl w:val="0"/>
          <w:numId w:val="8"/>
        </w:numPr>
        <w:spacing w:after="156"/>
        <w:ind w:firstLineChars="0"/>
        <w:rPr>
          <w:rFonts w:hint="eastAsia" w:cs="Times New Roman"/>
          <w:color w:val="000000"/>
          <w:kern w:val="0"/>
          <w:szCs w:val="21"/>
        </w:rPr>
      </w:pPr>
      <w:r>
        <w:rPr>
          <w:rFonts w:cs="Times New Roman"/>
          <w:color w:val="000000"/>
          <w:kern w:val="0"/>
          <w:szCs w:val="21"/>
        </w:rPr>
        <w:t>Step 2: Fill in message title and message content. Choose the recipient and the delivery time.</w:t>
      </w:r>
    </w:p>
    <w:p>
      <w:pPr>
        <w:spacing w:after="156"/>
        <w:jc w:val="center"/>
        <w:rPr>
          <w:rFonts w:hint="eastAsia" w:cs="Times New Roman"/>
          <w:color w:val="000000"/>
          <w:kern w:val="0"/>
          <w:szCs w:val="21"/>
        </w:rPr>
      </w:pPr>
      <w:r>
        <w:drawing>
          <wp:inline distT="0" distB="0" distL="0" distR="0">
            <wp:extent cx="5579745" cy="2783840"/>
            <wp:effectExtent l="0" t="0" r="190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7"/>
                    <a:stretch>
                      <a:fillRect/>
                    </a:stretch>
                  </pic:blipFill>
                  <pic:spPr>
                    <a:xfrm>
                      <a:off x="0" y="0"/>
                      <a:ext cx="5579745" cy="2783840"/>
                    </a:xfrm>
                    <a:prstGeom prst="rect">
                      <a:avLst/>
                    </a:prstGeom>
                  </pic:spPr>
                </pic:pic>
              </a:graphicData>
            </a:graphic>
          </wp:inline>
        </w:drawing>
      </w:r>
    </w:p>
    <w:p>
      <w:pPr>
        <w:numPr>
          <w:ilvl w:val="0"/>
          <w:numId w:val="8"/>
        </w:numPr>
        <w:spacing w:after="156"/>
        <w:rPr>
          <w:rFonts w:hint="eastAsia" w:cs="Times New Roman"/>
          <w:color w:val="000000"/>
          <w:kern w:val="0"/>
          <w:szCs w:val="21"/>
        </w:rPr>
      </w:pPr>
      <w:r>
        <w:rPr>
          <w:rFonts w:cs="Times New Roman"/>
          <w:color w:val="000000"/>
          <w:kern w:val="0"/>
          <w:szCs w:val="21"/>
        </w:rPr>
        <w:t>Step 3: Click the</w:t>
      </w:r>
      <w:r>
        <w:rPr>
          <w:rFonts w:hint="eastAsia" w:cs="Times New Roman"/>
          <w:color w:val="000000"/>
          <w:kern w:val="0"/>
          <w:szCs w:val="21"/>
        </w:rPr>
        <w:t xml:space="preserve"> message</w:t>
      </w:r>
      <w:r>
        <w:rPr>
          <w:rFonts w:cs="Times New Roman"/>
          <w:color w:val="000000"/>
          <w:kern w:val="0"/>
          <w:szCs w:val="21"/>
        </w:rPr>
        <w:t>. You can check the message detail.</w:t>
      </w:r>
    </w:p>
    <w:p>
      <w:pPr>
        <w:widowControl/>
        <w:spacing w:after="0" w:afterLines="0"/>
        <w:jc w:val="center"/>
        <w:rPr>
          <w:rFonts w:hint="eastAsia" w:cs="Times New Roman"/>
          <w:color w:val="000000"/>
          <w:kern w:val="0"/>
          <w:szCs w:val="21"/>
        </w:rPr>
      </w:pPr>
      <w:r>
        <w:drawing>
          <wp:inline distT="0" distB="0" distL="0" distR="0">
            <wp:extent cx="5092700" cy="2679065"/>
            <wp:effectExtent l="0" t="0" r="0" b="6985"/>
            <wp:docPr id="12031512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151244" name="图片 1"/>
                    <pic:cNvPicPr>
                      <a:picLocks noChangeAspect="1"/>
                    </pic:cNvPicPr>
                  </pic:nvPicPr>
                  <pic:blipFill>
                    <a:blip r:embed="rId58"/>
                    <a:stretch>
                      <a:fillRect/>
                    </a:stretch>
                  </pic:blipFill>
                  <pic:spPr>
                    <a:xfrm>
                      <a:off x="0" y="0"/>
                      <a:ext cx="5092875" cy="2679065"/>
                    </a:xfrm>
                    <a:prstGeom prst="rect">
                      <a:avLst/>
                    </a:prstGeom>
                  </pic:spPr>
                </pic:pic>
              </a:graphicData>
            </a:graphic>
          </wp:inline>
        </w:drawing>
      </w:r>
    </w:p>
    <w:p>
      <w:pPr>
        <w:widowControl/>
        <w:spacing w:after="0" w:afterLines="0"/>
        <w:jc w:val="center"/>
        <w:rPr>
          <w:rFonts w:hint="eastAsia" w:cs="Times New Roman"/>
          <w:color w:val="000000"/>
          <w:kern w:val="0"/>
          <w:szCs w:val="21"/>
        </w:rPr>
      </w:pPr>
    </w:p>
    <w:p>
      <w:pPr>
        <w:widowControl/>
        <w:spacing w:after="0" w:afterLines="0"/>
        <w:jc w:val="left"/>
        <w:rPr>
          <w:rFonts w:hint="eastAsia" w:cs="Times New Roman"/>
          <w:color w:val="000000"/>
          <w:kern w:val="0"/>
          <w:szCs w:val="21"/>
        </w:rPr>
      </w:pPr>
      <w:r>
        <w:rPr>
          <w:rFonts w:cs="Times New Roman"/>
          <w:color w:val="000000"/>
          <w:kern w:val="0"/>
          <w:szCs w:val="21"/>
        </w:rPr>
        <w:br w:type="page"/>
      </w:r>
    </w:p>
    <w:p>
      <w:pPr>
        <w:pStyle w:val="35"/>
        <w:numPr>
          <w:ilvl w:val="0"/>
          <w:numId w:val="0"/>
        </w:numPr>
        <w:spacing w:after="156"/>
        <w:rPr>
          <w:rFonts w:hint="eastAsia"/>
        </w:rPr>
      </w:pPr>
      <w:bookmarkStart w:id="25" w:name="_Toc215131485"/>
      <w:r>
        <w:rPr>
          <w:rFonts w:cs="Times New Roman"/>
        </w:rPr>
        <w:t>5</w:t>
      </w:r>
      <w:r>
        <w:rPr>
          <w:rFonts w:hint="eastAsia" w:ascii="Times New Roman" w:hAnsi="Times New Roman" w:eastAsia="宋体" w:cs="Times New Roman"/>
        </w:rPr>
        <w:t xml:space="preserve">. </w:t>
      </w:r>
      <w:r>
        <w:t>Reseller/Installer</w:t>
      </w:r>
      <w:bookmarkEnd w:id="25"/>
    </w:p>
    <w:p>
      <w:pPr>
        <w:spacing w:after="156"/>
        <w:rPr>
          <w:rFonts w:hint="eastAsia"/>
        </w:rPr>
      </w:pPr>
    </w:p>
    <w:p>
      <w:pPr>
        <w:pStyle w:val="36"/>
        <w:numPr>
          <w:ilvl w:val="0"/>
          <w:numId w:val="0"/>
        </w:numPr>
        <w:spacing w:after="156"/>
        <w:ind w:left="227" w:hanging="227"/>
        <w:rPr>
          <w:rFonts w:hint="eastAsia"/>
        </w:rPr>
      </w:pPr>
      <w:bookmarkStart w:id="26" w:name="_Toc215131486"/>
      <w:r>
        <w:t>5.1 Home page</w:t>
      </w:r>
      <w:bookmarkEnd w:id="26"/>
    </w:p>
    <w:p>
      <w:pPr>
        <w:pStyle w:val="25"/>
        <w:numPr>
          <w:ilvl w:val="0"/>
          <w:numId w:val="11"/>
        </w:numPr>
        <w:spacing w:after="156"/>
        <w:ind w:firstLineChars="0"/>
        <w:rPr>
          <w:rFonts w:hint="eastAsia" w:cs="Times New Roman"/>
          <w:color w:val="000000"/>
          <w:kern w:val="0"/>
          <w:szCs w:val="24"/>
        </w:rPr>
      </w:pPr>
      <w:r>
        <w:rPr>
          <w:rFonts w:cs="Times New Roman"/>
          <w:color w:val="000000"/>
          <w:kern w:val="0"/>
          <w:szCs w:val="24"/>
        </w:rPr>
        <w:t xml:space="preserve">Here is the dashboard for tracking the number of </w:t>
      </w:r>
      <w:r>
        <w:rPr>
          <w:rFonts w:hint="eastAsia" w:cs="Times New Roman"/>
          <w:color w:val="000000"/>
          <w:kern w:val="0"/>
          <w:szCs w:val="24"/>
        </w:rPr>
        <w:t>site</w:t>
      </w:r>
      <w:r>
        <w:rPr>
          <w:rFonts w:cs="Times New Roman"/>
          <w:color w:val="000000"/>
          <w:kern w:val="0"/>
          <w:szCs w:val="24"/>
        </w:rPr>
        <w:t>s</w:t>
      </w:r>
      <w:r>
        <w:rPr>
          <w:rFonts w:hint="eastAsia" w:cs="Times New Roman"/>
          <w:color w:val="000000"/>
          <w:kern w:val="0"/>
          <w:szCs w:val="24"/>
        </w:rPr>
        <w:t xml:space="preserve"> </w:t>
      </w:r>
      <w:r>
        <w:rPr>
          <w:rFonts w:cs="Times New Roman"/>
          <w:color w:val="000000"/>
          <w:kern w:val="0"/>
          <w:szCs w:val="24"/>
        </w:rPr>
        <w:t>and devices. Also, the</w:t>
      </w:r>
      <w:r>
        <w:rPr>
          <w:rFonts w:hint="eastAsia" w:cs="Times New Roman"/>
          <w:color w:val="000000"/>
          <w:kern w:val="0"/>
          <w:szCs w:val="24"/>
        </w:rPr>
        <w:t xml:space="preserve"> quick operation to create a new community, new single-family home, etc</w:t>
      </w:r>
      <w:r>
        <w:rPr>
          <w:rFonts w:cs="Times New Roman"/>
          <w:color w:val="000000"/>
          <w:kern w:val="0"/>
          <w:szCs w:val="24"/>
        </w:rPr>
        <w:t>.</w:t>
      </w:r>
    </w:p>
    <w:p>
      <w:pPr>
        <w:spacing w:after="156"/>
        <w:jc w:val="center"/>
        <w:rPr>
          <w:rFonts w:hint="eastAsia" w:cs="Times New Roman"/>
          <w:color w:val="000000"/>
          <w:kern w:val="0"/>
          <w:szCs w:val="24"/>
        </w:rPr>
      </w:pPr>
      <w:r>
        <w:drawing>
          <wp:inline distT="0" distB="0" distL="0" distR="0">
            <wp:extent cx="5112385" cy="2710815"/>
            <wp:effectExtent l="0" t="0" r="0" b="0"/>
            <wp:docPr id="6030270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027006" name="图片 1"/>
                    <pic:cNvPicPr>
                      <a:picLocks noChangeAspect="1"/>
                    </pic:cNvPicPr>
                  </pic:nvPicPr>
                  <pic:blipFill>
                    <a:blip r:embed="rId59"/>
                    <a:srcRect l="1" r="1002" b="2080"/>
                    <a:stretch>
                      <a:fillRect/>
                    </a:stretch>
                  </pic:blipFill>
                  <pic:spPr>
                    <a:xfrm>
                      <a:off x="0" y="0"/>
                      <a:ext cx="5113136" cy="2711632"/>
                    </a:xfrm>
                    <a:prstGeom prst="rect">
                      <a:avLst/>
                    </a:prstGeom>
                    <a:ln>
                      <a:noFill/>
                    </a:ln>
                  </pic:spPr>
                </pic:pic>
              </a:graphicData>
            </a:graphic>
          </wp:inline>
        </w:drawing>
      </w:r>
    </w:p>
    <w:p>
      <w:pPr>
        <w:pStyle w:val="36"/>
        <w:numPr>
          <w:ilvl w:val="0"/>
          <w:numId w:val="0"/>
        </w:numPr>
        <w:spacing w:after="156"/>
        <w:ind w:left="227" w:hanging="227"/>
        <w:rPr>
          <w:rFonts w:hint="eastAsia"/>
        </w:rPr>
      </w:pPr>
      <w:bookmarkStart w:id="27" w:name="_Toc215131487"/>
      <w:r>
        <w:t>5.2 Property M</w:t>
      </w:r>
      <w:r>
        <w:rPr>
          <w:rFonts w:hint="eastAsia"/>
        </w:rPr>
        <w:t>anager</w:t>
      </w:r>
      <w:bookmarkEnd w:id="27"/>
    </w:p>
    <w:p>
      <w:pPr>
        <w:pStyle w:val="4"/>
        <w:numPr>
          <w:ilvl w:val="0"/>
          <w:numId w:val="0"/>
        </w:numPr>
        <w:spacing w:after="156"/>
        <w:ind w:left="227" w:hanging="227"/>
        <w:rPr>
          <w:rFonts w:hint="eastAsia"/>
          <w:szCs w:val="24"/>
        </w:rPr>
      </w:pPr>
      <w:r>
        <w:rPr>
          <w:szCs w:val="24"/>
        </w:rPr>
        <w:t>5.2.1 Add a property manager account</w:t>
      </w:r>
    </w:p>
    <w:p>
      <w:pPr>
        <w:spacing w:after="156"/>
        <w:rPr>
          <w:rFonts w:hint="eastAsia" w:cs="Times New Roman"/>
          <w:color w:val="000000"/>
          <w:kern w:val="0"/>
          <w:szCs w:val="24"/>
        </w:rPr>
      </w:pPr>
      <w:r>
        <w:rPr>
          <w:rFonts w:cs="Times New Roman"/>
          <w:color w:val="000000"/>
          <w:kern w:val="0"/>
          <w:szCs w:val="24"/>
        </w:rPr>
        <w:t>1. Here are the steps to add a property manager account</w:t>
      </w:r>
    </w:p>
    <w:p>
      <w:pPr>
        <w:numPr>
          <w:ilvl w:val="0"/>
          <w:numId w:val="8"/>
        </w:numPr>
        <w:spacing w:after="156"/>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 xml:space="preserve">tep 1: </w:t>
      </w:r>
      <w:r>
        <w:rPr>
          <w:rFonts w:hint="eastAsia" w:cs="Times New Roman"/>
          <w:color w:val="000000"/>
          <w:kern w:val="0"/>
          <w:szCs w:val="21"/>
        </w:rPr>
        <w:t>G</w:t>
      </w:r>
      <w:r>
        <w:rPr>
          <w:rFonts w:cs="Times New Roman"/>
          <w:color w:val="000000"/>
          <w:kern w:val="0"/>
          <w:szCs w:val="21"/>
        </w:rPr>
        <w:t>o to Property M</w:t>
      </w:r>
      <w:r>
        <w:rPr>
          <w:rFonts w:hint="eastAsia" w:cs="Times New Roman"/>
          <w:color w:val="000000"/>
          <w:kern w:val="0"/>
          <w:szCs w:val="21"/>
        </w:rPr>
        <w:t>anager</w:t>
      </w:r>
      <w:r>
        <w:rPr>
          <w:rFonts w:cs="Times New Roman"/>
          <w:color w:val="000000"/>
          <w:kern w:val="0"/>
          <w:szCs w:val="21"/>
        </w:rPr>
        <w:t xml:space="preserve"> column and click Add to add a property manager account.</w:t>
      </w:r>
    </w:p>
    <w:p>
      <w:pPr>
        <w:spacing w:after="156"/>
        <w:jc w:val="center"/>
        <w:rPr>
          <w:rFonts w:hint="eastAsia" w:cs="Times New Roman"/>
          <w:color w:val="000000"/>
          <w:kern w:val="0"/>
          <w:szCs w:val="21"/>
        </w:rPr>
      </w:pPr>
      <w:r>
        <w:drawing>
          <wp:inline distT="0" distB="0" distL="0" distR="0">
            <wp:extent cx="5579745" cy="2991485"/>
            <wp:effectExtent l="0" t="0" r="1905" b="0"/>
            <wp:docPr id="600771218"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71218" name="图片 1" descr="图形用户界面, 文本, 应用程序&#10;&#10;AI 生成的内容可能不正确。"/>
                    <pic:cNvPicPr>
                      <a:picLocks noChangeAspect="1"/>
                    </pic:cNvPicPr>
                  </pic:nvPicPr>
                  <pic:blipFill>
                    <a:blip r:embed="rId60"/>
                    <a:stretch>
                      <a:fillRect/>
                    </a:stretch>
                  </pic:blipFill>
                  <pic:spPr>
                    <a:xfrm>
                      <a:off x="0" y="0"/>
                      <a:ext cx="5579745" cy="2991485"/>
                    </a:xfrm>
                    <a:prstGeom prst="rect">
                      <a:avLst/>
                    </a:prstGeom>
                  </pic:spPr>
                </pic:pic>
              </a:graphicData>
            </a:graphic>
          </wp:inline>
        </w:drawing>
      </w:r>
    </w:p>
    <w:p>
      <w:pPr>
        <w:numPr>
          <w:ilvl w:val="0"/>
          <w:numId w:val="8"/>
        </w:numPr>
        <w:spacing w:after="156"/>
        <w:rPr>
          <w:rFonts w:hint="eastAsia" w:cs="Times New Roman"/>
          <w:color w:val="000000"/>
          <w:kern w:val="0"/>
          <w:szCs w:val="21"/>
        </w:rPr>
      </w:pPr>
      <w:r>
        <w:rPr>
          <w:rFonts w:cs="Times New Roman"/>
          <w:color w:val="000000"/>
          <w:kern w:val="0"/>
          <w:szCs w:val="21"/>
        </w:rPr>
        <w:t>Step 2: Fill in property manager’s information. Company name, Email and language are necessary. Please make sure email is right because Email will be property manager’s account. And Password will be sent to this email address.</w:t>
      </w:r>
    </w:p>
    <w:p>
      <w:pPr>
        <w:spacing w:after="156"/>
        <w:jc w:val="center"/>
        <w:rPr>
          <w:rFonts w:hint="eastAsia" w:cs="Times New Roman"/>
          <w:color w:val="000000"/>
          <w:kern w:val="0"/>
          <w:szCs w:val="21"/>
        </w:rPr>
      </w:pPr>
      <w:r>
        <w:drawing>
          <wp:inline distT="0" distB="0" distL="0" distR="0">
            <wp:extent cx="5579745" cy="2991485"/>
            <wp:effectExtent l="0" t="0" r="1905" b="0"/>
            <wp:docPr id="12445198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1985" name="图片 1" descr="图形用户界面, 应用程序&#10;&#10;AI 生成的内容可能不正确。"/>
                    <pic:cNvPicPr>
                      <a:picLocks noChangeAspect="1"/>
                    </pic:cNvPicPr>
                  </pic:nvPicPr>
                  <pic:blipFill>
                    <a:blip r:embed="rId61"/>
                    <a:stretch>
                      <a:fillRect/>
                    </a:stretch>
                  </pic:blipFill>
                  <pic:spPr>
                    <a:xfrm>
                      <a:off x="0" y="0"/>
                      <a:ext cx="5579745" cy="2991485"/>
                    </a:xfrm>
                    <a:prstGeom prst="rect">
                      <a:avLst/>
                    </a:prstGeom>
                  </pic:spPr>
                </pic:pic>
              </a:graphicData>
            </a:graphic>
          </wp:inline>
        </w:drawing>
      </w:r>
    </w:p>
    <w:p>
      <w:pPr>
        <w:pStyle w:val="4"/>
        <w:numPr>
          <w:ilvl w:val="0"/>
          <w:numId w:val="0"/>
        </w:numPr>
        <w:spacing w:after="156"/>
        <w:ind w:left="227" w:hanging="227"/>
        <w:rPr>
          <w:rFonts w:hint="eastAsia"/>
          <w:szCs w:val="24"/>
        </w:rPr>
      </w:pPr>
      <w:r>
        <w:rPr>
          <w:szCs w:val="24"/>
        </w:rPr>
        <w:t>5.2.2 M</w:t>
      </w:r>
      <w:r>
        <w:rPr>
          <w:rFonts w:hint="eastAsia"/>
          <w:szCs w:val="24"/>
        </w:rPr>
        <w:t>anage</w:t>
      </w:r>
      <w:r>
        <w:rPr>
          <w:szCs w:val="24"/>
        </w:rPr>
        <w:t xml:space="preserve"> Property Manager account</w:t>
      </w:r>
    </w:p>
    <w:p>
      <w:pPr>
        <w:spacing w:after="156"/>
        <w:rPr>
          <w:rFonts w:hint="eastAsia" w:cs="Times New Roman"/>
          <w:color w:val="000000"/>
          <w:kern w:val="0"/>
          <w:szCs w:val="24"/>
        </w:rPr>
      </w:pPr>
      <w:r>
        <w:rPr>
          <w:rFonts w:cs="Times New Roman"/>
          <w:color w:val="000000"/>
          <w:kern w:val="0"/>
          <w:szCs w:val="24"/>
        </w:rPr>
        <w:t>1. A</w:t>
      </w:r>
      <w:r>
        <w:rPr>
          <w:rFonts w:hint="eastAsia" w:cs="Times New Roman"/>
          <w:color w:val="000000"/>
          <w:kern w:val="0"/>
          <w:szCs w:val="24"/>
        </w:rPr>
        <w:t>fter</w:t>
      </w:r>
      <w:r>
        <w:rPr>
          <w:rFonts w:cs="Times New Roman"/>
          <w:color w:val="000000"/>
          <w:kern w:val="0"/>
          <w:szCs w:val="24"/>
        </w:rPr>
        <w:t xml:space="preserve"> </w:t>
      </w:r>
      <w:r>
        <w:rPr>
          <w:rFonts w:hint="eastAsia" w:cs="Times New Roman"/>
          <w:color w:val="000000"/>
          <w:kern w:val="0"/>
          <w:szCs w:val="24"/>
        </w:rPr>
        <w:t>registering</w:t>
      </w:r>
      <w:r>
        <w:rPr>
          <w:rFonts w:cs="Times New Roman"/>
          <w:color w:val="000000"/>
          <w:kern w:val="0"/>
          <w:szCs w:val="24"/>
        </w:rPr>
        <w:t xml:space="preserve"> </w:t>
      </w:r>
      <w:r>
        <w:rPr>
          <w:rFonts w:hint="eastAsia" w:cs="Times New Roman"/>
          <w:color w:val="000000"/>
          <w:kern w:val="0"/>
          <w:szCs w:val="24"/>
        </w:rPr>
        <w:t>a</w:t>
      </w:r>
      <w:r>
        <w:rPr>
          <w:rFonts w:cs="Times New Roman"/>
          <w:color w:val="000000"/>
          <w:kern w:val="0"/>
          <w:szCs w:val="24"/>
        </w:rPr>
        <w:t xml:space="preserve"> </w:t>
      </w:r>
      <w:r>
        <w:rPr>
          <w:rFonts w:cs="Times New Roman"/>
          <w:color w:val="000000"/>
          <w:kern w:val="0"/>
          <w:szCs w:val="21"/>
        </w:rPr>
        <w:t>property manager account, you can edit, delete, check it, and resend the registration email.</w:t>
      </w:r>
    </w:p>
    <w:p>
      <w:pPr>
        <w:spacing w:after="156"/>
        <w:jc w:val="center"/>
        <w:rPr>
          <w:rFonts w:hint="eastAsia" w:cs="Times New Roman"/>
          <w:color w:val="000000"/>
          <w:kern w:val="0"/>
          <w:szCs w:val="21"/>
        </w:rPr>
      </w:pPr>
      <w:r>
        <w:drawing>
          <wp:inline distT="0" distB="0" distL="0" distR="0">
            <wp:extent cx="5579745" cy="1437005"/>
            <wp:effectExtent l="0" t="0" r="1905" b="0"/>
            <wp:docPr id="1234258787"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58787" name="图片 1" descr="图形用户界面, 应用程序, Word&#10;&#10;AI 生成的内容可能不正确。"/>
                    <pic:cNvPicPr>
                      <a:picLocks noChangeAspect="1"/>
                    </pic:cNvPicPr>
                  </pic:nvPicPr>
                  <pic:blipFill>
                    <a:blip r:embed="rId62"/>
                    <a:stretch>
                      <a:fillRect/>
                    </a:stretch>
                  </pic:blipFill>
                  <pic:spPr>
                    <a:xfrm>
                      <a:off x="0" y="0"/>
                      <a:ext cx="5579745" cy="1437005"/>
                    </a:xfrm>
                    <a:prstGeom prst="rect">
                      <a:avLst/>
                    </a:prstGeom>
                  </pic:spPr>
                </pic:pic>
              </a:graphicData>
            </a:graphic>
          </wp:inline>
        </w:drawing>
      </w:r>
    </w:p>
    <w:p>
      <w:pPr>
        <w:pStyle w:val="36"/>
        <w:numPr>
          <w:ilvl w:val="0"/>
          <w:numId w:val="0"/>
        </w:numPr>
        <w:spacing w:after="156"/>
        <w:ind w:left="227" w:hanging="227"/>
        <w:rPr>
          <w:rFonts w:hint="eastAsia"/>
        </w:rPr>
      </w:pPr>
      <w:bookmarkStart w:id="28" w:name="_Toc215131488"/>
      <w:r>
        <w:t xml:space="preserve">5.3 </w:t>
      </w:r>
      <w:r>
        <w:rPr>
          <w:rFonts w:hint="eastAsia"/>
        </w:rPr>
        <w:t>Site</w:t>
      </w:r>
      <w:bookmarkEnd w:id="28"/>
    </w:p>
    <w:p>
      <w:pPr>
        <w:pStyle w:val="4"/>
        <w:numPr>
          <w:ilvl w:val="0"/>
          <w:numId w:val="0"/>
        </w:numPr>
        <w:spacing w:after="156"/>
        <w:rPr>
          <w:rFonts w:hint="eastAsia"/>
          <w:szCs w:val="24"/>
        </w:rPr>
      </w:pPr>
      <w:r>
        <w:rPr>
          <w:szCs w:val="24"/>
        </w:rPr>
        <w:t xml:space="preserve">5.3.1 Add a </w:t>
      </w:r>
      <w:r>
        <w:rPr>
          <w:rFonts w:hint="eastAsia"/>
          <w:szCs w:val="24"/>
        </w:rPr>
        <w:t>Community</w:t>
      </w:r>
    </w:p>
    <w:p>
      <w:pPr>
        <w:spacing w:after="156"/>
        <w:rPr>
          <w:rFonts w:hint="eastAsia" w:cs="Times New Roman"/>
          <w:color w:val="000000"/>
          <w:kern w:val="0"/>
          <w:szCs w:val="24"/>
        </w:rPr>
      </w:pPr>
      <w:r>
        <w:rPr>
          <w:rFonts w:cs="Times New Roman"/>
          <w:color w:val="000000"/>
          <w:kern w:val="0"/>
          <w:szCs w:val="24"/>
        </w:rPr>
        <w:t>1. Here are the steps to add a communit</w:t>
      </w:r>
      <w:r>
        <w:rPr>
          <w:rFonts w:hint="eastAsia" w:cs="Times New Roman"/>
          <w:color w:val="000000"/>
          <w:kern w:val="0"/>
          <w:szCs w:val="24"/>
        </w:rPr>
        <w:t>y</w:t>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Step 1: Go to </w:t>
      </w:r>
      <w:r>
        <w:rPr>
          <w:rFonts w:hint="eastAsia" w:cs="Times New Roman"/>
          <w:color w:val="000000"/>
          <w:kern w:val="0"/>
          <w:szCs w:val="21"/>
        </w:rPr>
        <w:t>Site</w:t>
      </w:r>
      <w:r>
        <w:rPr>
          <w:rFonts w:cs="Times New Roman"/>
          <w:color w:val="000000"/>
          <w:kern w:val="0"/>
          <w:szCs w:val="21"/>
        </w:rPr>
        <w:t xml:space="preserve"> column and click </w:t>
      </w:r>
      <w:r>
        <w:rPr>
          <w:rFonts w:hint="eastAsia" w:cs="Times New Roman"/>
          <w:color w:val="000000"/>
          <w:kern w:val="0"/>
          <w:szCs w:val="21"/>
        </w:rPr>
        <w:t xml:space="preserve">New </w:t>
      </w:r>
      <w:r>
        <w:rPr>
          <w:rFonts w:cs="Times New Roman"/>
          <w:color w:val="000000"/>
          <w:kern w:val="0"/>
          <w:szCs w:val="21"/>
        </w:rPr>
        <w:t>Communit</w:t>
      </w:r>
      <w:r>
        <w:rPr>
          <w:rFonts w:hint="eastAsia" w:cs="Times New Roman"/>
          <w:color w:val="000000"/>
          <w:kern w:val="0"/>
          <w:szCs w:val="21"/>
        </w:rPr>
        <w:t xml:space="preserve">y </w:t>
      </w:r>
      <w:r>
        <w:rPr>
          <w:rFonts w:cs="Times New Roman"/>
          <w:color w:val="000000"/>
          <w:kern w:val="0"/>
          <w:szCs w:val="21"/>
        </w:rPr>
        <w:t>to add a</w:t>
      </w:r>
      <w:r>
        <w:rPr>
          <w:rFonts w:hint="eastAsia" w:cs="Times New Roman"/>
          <w:color w:val="000000"/>
          <w:kern w:val="0"/>
          <w:szCs w:val="21"/>
        </w:rPr>
        <w:t xml:space="preserve"> new</w:t>
      </w:r>
      <w:r>
        <w:rPr>
          <w:rFonts w:cs="Times New Roman"/>
          <w:color w:val="000000"/>
          <w:kern w:val="0"/>
          <w:szCs w:val="21"/>
        </w:rPr>
        <w:t xml:space="preserve"> communit</w:t>
      </w:r>
      <w:r>
        <w:rPr>
          <w:rFonts w:hint="eastAsia" w:cs="Times New Roman"/>
          <w:color w:val="000000"/>
          <w:kern w:val="0"/>
          <w:szCs w:val="21"/>
        </w:rPr>
        <w:t>y</w:t>
      </w:r>
      <w:r>
        <w:rPr>
          <w:rFonts w:cs="Times New Roman"/>
          <w:color w:val="000000"/>
          <w:kern w:val="0"/>
          <w:szCs w:val="21"/>
        </w:rPr>
        <w:t>.</w:t>
      </w:r>
    </w:p>
    <w:p>
      <w:pPr>
        <w:autoSpaceDE w:val="0"/>
        <w:autoSpaceDN w:val="0"/>
        <w:adjustRightInd w:val="0"/>
        <w:spacing w:after="156"/>
        <w:jc w:val="center"/>
        <w:rPr>
          <w:rFonts w:hint="eastAsia" w:cs="Times New Roman"/>
          <w:color w:val="000000"/>
          <w:kern w:val="0"/>
          <w:szCs w:val="21"/>
        </w:rPr>
      </w:pPr>
      <w:r>
        <w:drawing>
          <wp:inline distT="0" distB="0" distL="0" distR="0">
            <wp:extent cx="4977130" cy="2668270"/>
            <wp:effectExtent l="0" t="0" r="0" b="0"/>
            <wp:docPr id="734809732" name="图片 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09732" name="图片 1" descr="图形用户界面, 应用程序, 电子邮件&#10;&#10;AI 生成的内容可能不正确。"/>
                    <pic:cNvPicPr>
                      <a:picLocks noChangeAspect="1"/>
                    </pic:cNvPicPr>
                  </pic:nvPicPr>
                  <pic:blipFill>
                    <a:blip r:embed="rId63"/>
                    <a:stretch>
                      <a:fillRect/>
                    </a:stretch>
                  </pic:blipFill>
                  <pic:spPr>
                    <a:xfrm>
                      <a:off x="0" y="0"/>
                      <a:ext cx="4994674" cy="2677809"/>
                    </a:xfrm>
                    <a:prstGeom prst="rect">
                      <a:avLst/>
                    </a:prstGeom>
                  </pic:spPr>
                </pic:pic>
              </a:graphicData>
            </a:graphic>
          </wp:inline>
        </w:drawing>
      </w:r>
    </w:p>
    <w:p>
      <w:pPr>
        <w:pStyle w:val="25"/>
        <w:numPr>
          <w:ilvl w:val="0"/>
          <w:numId w:val="8"/>
        </w:numPr>
        <w:spacing w:after="156"/>
        <w:ind w:firstLineChars="0"/>
        <w:jc w:val="left"/>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tep 2</w:t>
      </w:r>
      <w:r>
        <w:rPr>
          <w:rFonts w:hint="eastAsia" w:cs="Times New Roman"/>
          <w:color w:val="000000"/>
          <w:kern w:val="0"/>
          <w:szCs w:val="21"/>
        </w:rPr>
        <w:t>:</w:t>
      </w:r>
      <w:r>
        <w:rPr>
          <w:rFonts w:cs="Times New Roman"/>
          <w:color w:val="000000"/>
          <w:kern w:val="0"/>
          <w:szCs w:val="21"/>
        </w:rPr>
        <w:t xml:space="preserve"> Fill in community</w:t>
      </w:r>
      <w:r>
        <w:rPr>
          <w:rFonts w:hint="eastAsia" w:cs="Times New Roman"/>
          <w:color w:val="000000"/>
          <w:kern w:val="0"/>
          <w:szCs w:val="21"/>
        </w:rPr>
        <w:t xml:space="preserve"> </w:t>
      </w:r>
      <w:r>
        <w:rPr>
          <w:rFonts w:cs="Times New Roman"/>
          <w:color w:val="000000"/>
          <w:kern w:val="0"/>
          <w:szCs w:val="21"/>
        </w:rPr>
        <w:t xml:space="preserve">information. </w:t>
      </w:r>
      <w:r>
        <w:rPr>
          <w:rFonts w:hint="eastAsia" w:cs="Times New Roman"/>
          <w:color w:val="000000"/>
          <w:kern w:val="0"/>
          <w:szCs w:val="21"/>
        </w:rPr>
        <w:t>Community</w:t>
      </w:r>
      <w:r>
        <w:rPr>
          <w:rFonts w:cs="Times New Roman"/>
          <w:color w:val="000000"/>
          <w:kern w:val="0"/>
          <w:szCs w:val="21"/>
        </w:rPr>
        <w:t xml:space="preserve"> name and Country/Region are necessary. </w:t>
      </w:r>
    </w:p>
    <w:p>
      <w:pPr>
        <w:pStyle w:val="25"/>
        <w:spacing w:after="156"/>
        <w:ind w:left="420" w:firstLine="0" w:firstLineChars="0"/>
        <w:jc w:val="left"/>
        <w:rPr>
          <w:rFonts w:hint="eastAsia" w:cs="Times New Roman"/>
          <w:b/>
          <w:bCs/>
          <w:color w:val="000000"/>
          <w:kern w:val="0"/>
          <w:szCs w:val="21"/>
        </w:rPr>
      </w:pPr>
      <w:r>
        <w:rPr>
          <w:rFonts w:cs="Times New Roman"/>
          <w:b/>
          <w:bCs/>
          <w:color w:val="000000"/>
          <w:kern w:val="0"/>
          <w:szCs w:val="21"/>
        </w:rPr>
        <w:t>A</w:t>
      </w:r>
      <w:r>
        <w:rPr>
          <w:rFonts w:hint="eastAsia" w:cs="Times New Roman"/>
          <w:b/>
          <w:bCs/>
          <w:color w:val="000000"/>
          <w:kern w:val="0"/>
          <w:szCs w:val="21"/>
        </w:rPr>
        <w:t>llow</w:t>
      </w:r>
      <w:r>
        <w:rPr>
          <w:rFonts w:cs="Times New Roman"/>
          <w:b/>
          <w:bCs/>
          <w:color w:val="000000"/>
          <w:kern w:val="0"/>
          <w:szCs w:val="21"/>
        </w:rPr>
        <w:t xml:space="preserve"> Residents Register Face</w:t>
      </w:r>
      <w:r>
        <w:rPr>
          <w:rFonts w:hint="eastAsia" w:cs="Times New Roman"/>
          <w:b/>
          <w:bCs/>
          <w:color w:val="000000"/>
          <w:kern w:val="0"/>
          <w:szCs w:val="21"/>
        </w:rPr>
        <w:t>:</w:t>
      </w:r>
    </w:p>
    <w:p>
      <w:pPr>
        <w:pStyle w:val="25"/>
        <w:spacing w:after="156"/>
        <w:ind w:left="420" w:firstLine="0" w:firstLineChars="0"/>
        <w:jc w:val="left"/>
        <w:rPr>
          <w:rFonts w:hint="eastAsia" w:cs="Times New Roman"/>
          <w:color w:val="000000"/>
          <w:kern w:val="0"/>
          <w:szCs w:val="21"/>
        </w:rPr>
      </w:pPr>
      <w:r>
        <w:rPr>
          <w:rFonts w:cs="Times New Roman"/>
          <w:color w:val="000000"/>
          <w:kern w:val="0"/>
          <w:szCs w:val="21"/>
        </w:rPr>
        <w:t>It is the face recognition function. If you have Door Station with face recognition function, you can enable it for app users to upload their face data via app.</w:t>
      </w:r>
    </w:p>
    <w:p>
      <w:pPr>
        <w:pStyle w:val="25"/>
        <w:spacing w:after="156"/>
        <w:ind w:left="420" w:firstLine="0" w:firstLineChars="0"/>
        <w:jc w:val="left"/>
        <w:rPr>
          <w:rFonts w:hint="eastAsia" w:cs="Times New Roman"/>
          <w:b/>
          <w:bCs/>
          <w:color w:val="000000"/>
          <w:kern w:val="0"/>
          <w:szCs w:val="21"/>
        </w:rPr>
      </w:pPr>
      <w:r>
        <w:rPr>
          <w:rFonts w:hint="eastAsia" w:cs="Times New Roman"/>
          <w:b/>
          <w:bCs/>
          <w:color w:val="000000"/>
          <w:kern w:val="0"/>
          <w:szCs w:val="21"/>
        </w:rPr>
        <w:t>R</w:t>
      </w:r>
      <w:r>
        <w:rPr>
          <w:rFonts w:cs="Times New Roman"/>
          <w:b/>
          <w:bCs/>
          <w:color w:val="000000"/>
          <w:kern w:val="0"/>
          <w:szCs w:val="21"/>
        </w:rPr>
        <w:t>emote management:</w:t>
      </w:r>
    </w:p>
    <w:p>
      <w:pPr>
        <w:pStyle w:val="25"/>
        <w:spacing w:after="156"/>
        <w:ind w:left="420" w:firstLine="0" w:firstLineChars="0"/>
        <w:jc w:val="left"/>
        <w:rPr>
          <w:rFonts w:hint="eastAsia" w:cs="Times New Roman"/>
          <w:color w:val="000000"/>
          <w:kern w:val="0"/>
          <w:szCs w:val="21"/>
        </w:rPr>
      </w:pPr>
      <w:r>
        <w:rPr>
          <w:rFonts w:cs="Times New Roman"/>
          <w:color w:val="000000"/>
          <w:kern w:val="0"/>
          <w:szCs w:val="21"/>
        </w:rPr>
        <w:t>It is used to configure whether the property manager is allowed to manage Villa Station as an access control device. If enabled, the property manager will see the device when creating access control. If disabled, the property manager will not have the permission to create access control for Villa Station.</w:t>
      </w:r>
    </w:p>
    <w:p>
      <w:pPr>
        <w:pStyle w:val="25"/>
        <w:spacing w:after="156"/>
        <w:ind w:left="420" w:firstLine="0" w:firstLineChars="0"/>
        <w:jc w:val="left"/>
        <w:rPr>
          <w:rFonts w:hint="eastAsia" w:cs="Times New Roman"/>
          <w:b/>
          <w:bCs/>
          <w:color w:val="000000"/>
          <w:kern w:val="0"/>
          <w:szCs w:val="21"/>
        </w:rPr>
      </w:pPr>
      <w:r>
        <w:rPr>
          <w:rFonts w:cs="Times New Roman"/>
          <w:b/>
          <w:bCs/>
          <w:color w:val="000000"/>
          <w:kern w:val="0"/>
          <w:szCs w:val="21"/>
        </w:rPr>
        <w:t>Sync Resident to Phonebook by default:</w:t>
      </w:r>
    </w:p>
    <w:p>
      <w:pPr>
        <w:pStyle w:val="25"/>
        <w:spacing w:after="156"/>
        <w:ind w:left="420" w:firstLine="0" w:firstLineChars="0"/>
        <w:jc w:val="left"/>
        <w:rPr>
          <w:rFonts w:hint="eastAsia" w:cs="Times New Roman"/>
          <w:color w:val="000000"/>
          <w:kern w:val="0"/>
          <w:szCs w:val="21"/>
        </w:rPr>
      </w:pPr>
      <w:r>
        <w:rPr>
          <w:rFonts w:cs="Times New Roman"/>
          <w:color w:val="000000"/>
          <w:kern w:val="0"/>
          <w:szCs w:val="21"/>
        </w:rPr>
        <w:t>It's used to configure whether "Sync to Phonebook on device" is enabled on the resident setting page of this site. If enabled，"Sync to Phonebook on device" will be enabled by default. Otherwise，it will be disabled by default.</w:t>
      </w:r>
    </w:p>
    <w:p>
      <w:pPr>
        <w:pStyle w:val="25"/>
        <w:spacing w:after="156"/>
        <w:ind w:left="420" w:firstLine="0" w:firstLineChars="0"/>
        <w:jc w:val="left"/>
        <w:rPr>
          <w:rFonts w:hint="eastAsia" w:cs="Times New Roman"/>
          <w:b/>
          <w:bCs/>
          <w:color w:val="000000"/>
          <w:kern w:val="0"/>
          <w:szCs w:val="21"/>
        </w:rPr>
      </w:pPr>
      <w:r>
        <w:rPr>
          <w:rFonts w:cs="Times New Roman"/>
          <w:b/>
          <w:bCs/>
          <w:color w:val="000000"/>
          <w:kern w:val="0"/>
          <w:szCs w:val="21"/>
        </w:rPr>
        <w:t>Report Device Anomalies:</w:t>
      </w:r>
    </w:p>
    <w:p>
      <w:pPr>
        <w:pStyle w:val="25"/>
        <w:spacing w:after="156"/>
        <w:ind w:left="420" w:firstLine="0" w:firstLineChars="0"/>
        <w:jc w:val="left"/>
        <w:rPr>
          <w:rFonts w:hint="eastAsia" w:cs="Times New Roman"/>
          <w:color w:val="000000"/>
          <w:kern w:val="0"/>
          <w:szCs w:val="21"/>
        </w:rPr>
      </w:pPr>
      <w:r>
        <w:rPr>
          <w:rFonts w:cs="Times New Roman"/>
          <w:color w:val="000000"/>
          <w:kern w:val="0"/>
          <w:szCs w:val="21"/>
        </w:rPr>
        <w:t>It is used to configure whether to send a report to the administrator when an abnormality occurs on the device.</w:t>
      </w:r>
    </w:p>
    <w:p>
      <w:pPr>
        <w:spacing w:after="156"/>
        <w:jc w:val="center"/>
        <w:rPr>
          <w:rFonts w:hint="eastAsia"/>
        </w:rPr>
      </w:pPr>
      <w:r>
        <w:drawing>
          <wp:inline distT="0" distB="0" distL="0" distR="0">
            <wp:extent cx="5579745" cy="4911090"/>
            <wp:effectExtent l="0" t="0" r="190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4"/>
                    <a:stretch>
                      <a:fillRect/>
                    </a:stretch>
                  </pic:blipFill>
                  <pic:spPr>
                    <a:xfrm>
                      <a:off x="0" y="0"/>
                      <a:ext cx="5579745" cy="4911090"/>
                    </a:xfrm>
                    <a:prstGeom prst="rect">
                      <a:avLst/>
                    </a:prstGeom>
                  </pic:spPr>
                </pic:pic>
              </a:graphicData>
            </a:graphic>
          </wp:inline>
        </w:drawing>
      </w:r>
    </w:p>
    <w:p>
      <w:pPr>
        <w:pStyle w:val="4"/>
        <w:numPr>
          <w:ilvl w:val="0"/>
          <w:numId w:val="0"/>
        </w:numPr>
        <w:spacing w:after="156"/>
        <w:ind w:left="227" w:hanging="227"/>
        <w:rPr>
          <w:rFonts w:hint="eastAsia"/>
          <w:szCs w:val="24"/>
        </w:rPr>
      </w:pPr>
      <w:r>
        <w:rPr>
          <w:szCs w:val="24"/>
        </w:rPr>
        <w:t>5.3.2 M</w:t>
      </w:r>
      <w:r>
        <w:rPr>
          <w:rFonts w:hint="eastAsia"/>
          <w:szCs w:val="24"/>
        </w:rPr>
        <w:t>anage</w:t>
      </w:r>
      <w:r>
        <w:rPr>
          <w:szCs w:val="24"/>
        </w:rPr>
        <w:t xml:space="preserve"> </w:t>
      </w:r>
      <w:r>
        <w:rPr>
          <w:rFonts w:hint="eastAsia"/>
          <w:szCs w:val="24"/>
        </w:rPr>
        <w:t>Community</w:t>
      </w:r>
    </w:p>
    <w:p>
      <w:pPr>
        <w:spacing w:after="156"/>
        <w:rPr>
          <w:rFonts w:hint="eastAsia" w:cs="Times New Roman"/>
          <w:color w:val="000000"/>
          <w:kern w:val="0"/>
          <w:szCs w:val="24"/>
        </w:rPr>
      </w:pPr>
      <w:r>
        <w:rPr>
          <w:rFonts w:cs="Times New Roman"/>
          <w:color w:val="000000"/>
          <w:kern w:val="0"/>
          <w:szCs w:val="24"/>
        </w:rPr>
        <w:t>1. A</w:t>
      </w:r>
      <w:r>
        <w:rPr>
          <w:rFonts w:hint="eastAsia" w:cs="Times New Roman"/>
          <w:color w:val="000000"/>
          <w:kern w:val="0"/>
          <w:szCs w:val="24"/>
        </w:rPr>
        <w:t>fter</w:t>
      </w:r>
      <w:r>
        <w:rPr>
          <w:rFonts w:cs="Times New Roman"/>
          <w:color w:val="000000"/>
          <w:kern w:val="0"/>
          <w:szCs w:val="24"/>
        </w:rPr>
        <w:t xml:space="preserve"> creating a </w:t>
      </w:r>
      <w:r>
        <w:rPr>
          <w:rFonts w:hint="eastAsia" w:cs="Times New Roman"/>
          <w:color w:val="000000"/>
          <w:kern w:val="0"/>
          <w:szCs w:val="24"/>
        </w:rPr>
        <w:t>community</w:t>
      </w:r>
      <w:r>
        <w:rPr>
          <w:rFonts w:cs="Times New Roman"/>
          <w:color w:val="000000"/>
          <w:kern w:val="0"/>
          <w:szCs w:val="21"/>
        </w:rPr>
        <w:t>, you can edit, delete, check it</w:t>
      </w:r>
      <w:r>
        <w:rPr>
          <w:rFonts w:hint="eastAsia" w:cs="Times New Roman"/>
          <w:color w:val="000000"/>
          <w:kern w:val="0"/>
          <w:szCs w:val="21"/>
        </w:rPr>
        <w:t xml:space="preserve"> and auto </w:t>
      </w:r>
      <w:r>
        <w:rPr>
          <w:rFonts w:cs="Times New Roman"/>
          <w:color w:val="000000"/>
          <w:kern w:val="0"/>
          <w:szCs w:val="21"/>
        </w:rPr>
        <w:t>deploy</w:t>
      </w:r>
      <w:r>
        <w:rPr>
          <w:rFonts w:hint="eastAsia" w:cs="Times New Roman"/>
          <w:color w:val="000000"/>
          <w:kern w:val="0"/>
          <w:szCs w:val="21"/>
        </w:rPr>
        <w:t xml:space="preserve"> log</w:t>
      </w:r>
      <w:r>
        <w:rPr>
          <w:rFonts w:cs="Times New Roman"/>
          <w:color w:val="000000"/>
          <w:kern w:val="0"/>
          <w:szCs w:val="21"/>
        </w:rPr>
        <w:t xml:space="preserve">, or click the </w:t>
      </w:r>
      <w:r>
        <w:rPr>
          <w:rFonts w:hint="eastAsia" w:cs="Times New Roman"/>
          <w:color w:val="000000"/>
          <w:kern w:val="0"/>
          <w:szCs w:val="21"/>
        </w:rPr>
        <w:t xml:space="preserve">Site Management </w:t>
      </w:r>
      <w:r>
        <w:rPr>
          <w:rFonts w:cs="Times New Roman"/>
          <w:color w:val="000000"/>
          <w:kern w:val="0"/>
          <w:szCs w:val="21"/>
        </w:rPr>
        <w:t>icon</w:t>
      </w:r>
      <w:r>
        <w:rPr>
          <w:rFonts w:hint="eastAsia" w:cs="Times New Roman"/>
          <w:color w:val="000000"/>
          <w:kern w:val="0"/>
          <w:szCs w:val="21"/>
        </w:rPr>
        <w:t xml:space="preserve"> or Name</w:t>
      </w:r>
      <w:r>
        <w:rPr>
          <w:rFonts w:cs="Times New Roman"/>
          <w:color w:val="000000"/>
          <w:kern w:val="0"/>
          <w:szCs w:val="21"/>
        </w:rPr>
        <w:t xml:space="preserve"> </w:t>
      </w:r>
      <w:r>
        <w:rPr>
          <w:rFonts w:hint="eastAsia" w:cs="Times New Roman"/>
          <w:color w:val="000000"/>
          <w:kern w:val="0"/>
          <w:szCs w:val="21"/>
        </w:rPr>
        <w:t>of community</w:t>
      </w:r>
      <w:r>
        <w:rPr>
          <w:rFonts w:cs="Times New Roman"/>
          <w:color w:val="000000"/>
          <w:kern w:val="0"/>
          <w:szCs w:val="21"/>
        </w:rPr>
        <w:t xml:space="preserve"> to jump to </w:t>
      </w:r>
      <w:r>
        <w:rPr>
          <w:rFonts w:hint="eastAsia" w:cs="Times New Roman"/>
          <w:color w:val="000000"/>
          <w:kern w:val="0"/>
          <w:szCs w:val="21"/>
        </w:rPr>
        <w:t>Site management page</w:t>
      </w:r>
      <w:r>
        <w:rPr>
          <w:rFonts w:cs="Times New Roman"/>
          <w:color w:val="000000"/>
          <w:kern w:val="0"/>
          <w:szCs w:val="21"/>
        </w:rPr>
        <w:t xml:space="preserve"> to manage devices</w:t>
      </w:r>
      <w:r>
        <w:rPr>
          <w:rFonts w:hint="eastAsia" w:cs="Times New Roman"/>
          <w:color w:val="000000"/>
          <w:kern w:val="0"/>
          <w:szCs w:val="21"/>
        </w:rPr>
        <w:t>, apartments and residents</w:t>
      </w:r>
      <w:r>
        <w:rPr>
          <w:rFonts w:cs="Times New Roman"/>
          <w:color w:val="000000"/>
          <w:kern w:val="0"/>
          <w:szCs w:val="21"/>
        </w:rPr>
        <w:t xml:space="preserve"> of this </w:t>
      </w:r>
      <w:r>
        <w:rPr>
          <w:rFonts w:hint="eastAsia" w:cs="Times New Roman"/>
          <w:color w:val="000000"/>
          <w:kern w:val="0"/>
          <w:szCs w:val="21"/>
        </w:rPr>
        <w:t>community</w:t>
      </w:r>
      <w:r>
        <w:rPr>
          <w:rFonts w:cs="Times New Roman"/>
          <w:color w:val="000000"/>
          <w:kern w:val="0"/>
          <w:szCs w:val="21"/>
        </w:rPr>
        <w:t>.</w:t>
      </w:r>
    </w:p>
    <w:p>
      <w:pPr>
        <w:spacing w:after="156"/>
        <w:jc w:val="center"/>
        <w:rPr>
          <w:rFonts w:hint="eastAsia" w:cs="Times New Roman"/>
          <w:color w:val="000000"/>
          <w:kern w:val="0"/>
          <w:szCs w:val="21"/>
        </w:rPr>
      </w:pPr>
      <w:r>
        <w:drawing>
          <wp:inline distT="0" distB="0" distL="0" distR="0">
            <wp:extent cx="5579745" cy="2390140"/>
            <wp:effectExtent l="0" t="0" r="1905" b="0"/>
            <wp:docPr id="1174090885"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090885" name="图片 1" descr="图形用户界面, 文本, 应用程序, 电子邮件&#10;&#10;AI 生成的内容可能不正确。"/>
                    <pic:cNvPicPr>
                      <a:picLocks noChangeAspect="1"/>
                    </pic:cNvPicPr>
                  </pic:nvPicPr>
                  <pic:blipFill>
                    <a:blip r:embed="rId65"/>
                    <a:stretch>
                      <a:fillRect/>
                    </a:stretch>
                  </pic:blipFill>
                  <pic:spPr>
                    <a:xfrm>
                      <a:off x="0" y="0"/>
                      <a:ext cx="5579745" cy="2390140"/>
                    </a:xfrm>
                    <a:prstGeom prst="rect">
                      <a:avLst/>
                    </a:prstGeom>
                  </pic:spPr>
                </pic:pic>
              </a:graphicData>
            </a:graphic>
          </wp:inline>
        </w:drawing>
      </w:r>
    </w:p>
    <w:p>
      <w:pPr>
        <w:pStyle w:val="4"/>
        <w:numPr>
          <w:ilvl w:val="0"/>
          <w:numId w:val="0"/>
        </w:numPr>
        <w:spacing w:after="156"/>
        <w:ind w:left="227" w:hanging="227"/>
        <w:rPr>
          <w:rFonts w:hint="eastAsia"/>
          <w:szCs w:val="24"/>
        </w:rPr>
      </w:pPr>
      <w:r>
        <w:rPr>
          <w:szCs w:val="24"/>
        </w:rPr>
        <w:t>5.3.</w:t>
      </w:r>
      <w:r>
        <w:rPr>
          <w:rFonts w:hint="eastAsia"/>
          <w:szCs w:val="24"/>
        </w:rPr>
        <w:t>3</w:t>
      </w:r>
      <w:r>
        <w:rPr>
          <w:szCs w:val="24"/>
        </w:rPr>
        <w:t xml:space="preserve"> License Management</w:t>
      </w:r>
    </w:p>
    <w:p>
      <w:pPr>
        <w:spacing w:after="156"/>
        <w:rPr>
          <w:rFonts w:hint="eastAsia" w:cs="Times New Roman"/>
          <w:color w:val="000000"/>
          <w:kern w:val="0"/>
          <w:szCs w:val="21"/>
        </w:rPr>
      </w:pPr>
      <w:r>
        <w:rPr>
          <w:rFonts w:cs="Times New Roman"/>
          <w:color w:val="000000"/>
          <w:kern w:val="0"/>
          <w:szCs w:val="21"/>
        </w:rPr>
        <w:t>1</w:t>
      </w:r>
      <w:r>
        <w:rPr>
          <w:rFonts w:hint="eastAsia" w:cs="Times New Roman"/>
          <w:color w:val="000000"/>
          <w:kern w:val="0"/>
          <w:szCs w:val="21"/>
        </w:rPr>
        <w:t>.</w:t>
      </w:r>
      <w:r>
        <w:rPr>
          <w:rFonts w:cs="Times New Roman"/>
          <w:color w:val="000000"/>
          <w:kern w:val="0"/>
          <w:szCs w:val="21"/>
        </w:rPr>
        <w:t xml:space="preserve"> The license is necessary for the residents to use the app. Every DNAKE Smart Pro app </w:t>
      </w:r>
      <w:r>
        <w:rPr>
          <w:rFonts w:hint="eastAsia" w:cs="Times New Roman"/>
          <w:color w:val="000000"/>
          <w:kern w:val="0"/>
          <w:szCs w:val="21"/>
        </w:rPr>
        <w:t>host</w:t>
      </w:r>
      <w:r>
        <w:rPr>
          <w:rFonts w:cs="Times New Roman"/>
          <w:color w:val="000000"/>
          <w:kern w:val="0"/>
          <w:szCs w:val="21"/>
        </w:rPr>
        <w:t xml:space="preserve"> </w:t>
      </w:r>
      <w:r>
        <w:rPr>
          <w:rFonts w:hint="eastAsia" w:cs="Times New Roman"/>
          <w:color w:val="000000"/>
          <w:kern w:val="0"/>
          <w:szCs w:val="21"/>
        </w:rPr>
        <w:t>user</w:t>
      </w:r>
      <w:r>
        <w:rPr>
          <w:rFonts w:cs="Times New Roman"/>
          <w:color w:val="000000"/>
          <w:kern w:val="0"/>
          <w:szCs w:val="21"/>
        </w:rPr>
        <w:t xml:space="preserve"> needs one license to have the app service. You can find different types of services:</w:t>
      </w:r>
    </w:p>
    <w:p>
      <w:pPr>
        <w:pStyle w:val="25"/>
        <w:numPr>
          <w:ilvl w:val="0"/>
          <w:numId w:val="5"/>
        </w:numPr>
        <w:spacing w:after="156"/>
        <w:ind w:firstLineChars="0"/>
        <w:rPr>
          <w:rFonts w:hint="eastAsia" w:cs="Times New Roman"/>
          <w:b/>
          <w:bCs/>
          <w:color w:val="000000"/>
          <w:kern w:val="0"/>
          <w:szCs w:val="21"/>
        </w:rPr>
      </w:pPr>
      <w:r>
        <w:rPr>
          <w:rFonts w:hint="eastAsia" w:cs="Times New Roman"/>
          <w:b/>
          <w:bCs/>
          <w:color w:val="000000"/>
          <w:kern w:val="0"/>
          <w:szCs w:val="21"/>
        </w:rPr>
        <w:t xml:space="preserve">With </w:t>
      </w:r>
      <w:r>
        <w:rPr>
          <w:rFonts w:cs="Times New Roman"/>
          <w:b/>
          <w:bCs/>
          <w:color w:val="000000"/>
          <w:kern w:val="0"/>
          <w:szCs w:val="21"/>
        </w:rPr>
        <w:t>Indoor Monitor:</w:t>
      </w:r>
      <w:r>
        <w:rPr>
          <w:b/>
          <w:bCs/>
        </w:rPr>
        <w:t xml:space="preserve"> </w:t>
      </w:r>
    </w:p>
    <w:p>
      <w:pPr>
        <w:pStyle w:val="25"/>
        <w:spacing w:after="156"/>
        <w:ind w:left="420" w:firstLine="0" w:firstLineChars="0"/>
        <w:rPr>
          <w:rFonts w:hint="eastAsia" w:cs="Times New Roman"/>
          <w:color w:val="000000"/>
          <w:kern w:val="0"/>
          <w:szCs w:val="21"/>
        </w:rPr>
      </w:pPr>
      <w:r>
        <w:rPr>
          <w:rFonts w:hint="eastAsia"/>
        </w:rPr>
        <w:t>R</w:t>
      </w:r>
      <w:r>
        <w:t>efers to the P2P solution with Indoor Monitor (Indoor Monitor must be installed for each household).</w:t>
      </w:r>
    </w:p>
    <w:p>
      <w:pPr>
        <w:pStyle w:val="25"/>
        <w:numPr>
          <w:ilvl w:val="0"/>
          <w:numId w:val="5"/>
        </w:numPr>
        <w:spacing w:after="156"/>
        <w:ind w:firstLineChars="0"/>
        <w:rPr>
          <w:rFonts w:hint="eastAsia" w:cs="Times New Roman"/>
          <w:b/>
          <w:bCs/>
          <w:color w:val="000000"/>
          <w:kern w:val="0"/>
          <w:szCs w:val="21"/>
        </w:rPr>
      </w:pPr>
      <w:r>
        <w:rPr>
          <w:rFonts w:hint="eastAsia" w:cs="Times New Roman"/>
          <w:b/>
          <w:bCs/>
          <w:color w:val="000000"/>
          <w:kern w:val="0"/>
          <w:szCs w:val="21"/>
        </w:rPr>
        <w:t xml:space="preserve">Without </w:t>
      </w:r>
      <w:r>
        <w:rPr>
          <w:rFonts w:cs="Times New Roman"/>
          <w:b/>
          <w:bCs/>
          <w:color w:val="000000"/>
          <w:kern w:val="0"/>
          <w:szCs w:val="21"/>
        </w:rPr>
        <w:t xml:space="preserve">Indoor Monitor: </w:t>
      </w:r>
    </w:p>
    <w:p>
      <w:pPr>
        <w:pStyle w:val="25"/>
        <w:spacing w:after="156"/>
        <w:ind w:left="420" w:firstLine="0" w:firstLineChars="0"/>
        <w:rPr>
          <w:rFonts w:hint="eastAsia" w:cs="Times New Roman"/>
          <w:color w:val="000000"/>
          <w:kern w:val="0"/>
          <w:szCs w:val="21"/>
        </w:rPr>
      </w:pPr>
      <w:r>
        <w:rPr>
          <w:rFonts w:hint="eastAsia" w:cs="Times New Roman"/>
          <w:color w:val="000000"/>
          <w:kern w:val="0"/>
          <w:szCs w:val="21"/>
        </w:rPr>
        <w:t>R</w:t>
      </w:r>
      <w:r>
        <w:rPr>
          <w:rFonts w:cs="Times New Roman"/>
          <w:color w:val="000000"/>
          <w:kern w:val="0"/>
          <w:szCs w:val="21"/>
        </w:rPr>
        <w:t>efers to the P2P or SIP solution without Indoor Monitor. If you are among the SIP-supported countries and the device you use support SIP solution, the platform will choose SIP solution automatically.</w:t>
      </w:r>
    </w:p>
    <w:p>
      <w:pPr>
        <w:pStyle w:val="25"/>
        <w:spacing w:after="156"/>
        <w:ind w:left="420" w:firstLine="0" w:firstLineChars="0"/>
        <w:rPr>
          <w:rFonts w:hint="eastAsia" w:cs="Times New Roman"/>
          <w:color w:val="000000"/>
          <w:kern w:val="0"/>
          <w:szCs w:val="21"/>
        </w:rPr>
      </w:pPr>
      <w:r>
        <w:rPr>
          <w:rFonts w:cs="Times New Roman"/>
          <w:color w:val="000000"/>
          <w:kern w:val="0"/>
          <w:szCs w:val="21"/>
        </w:rPr>
        <w:t xml:space="preserve">Please refer to </w:t>
      </w:r>
      <w:r>
        <w:rPr>
          <w:rFonts w:cs="Times New Roman"/>
          <w:b/>
          <w:bCs/>
          <w:color w:val="000000"/>
          <w:kern w:val="0"/>
          <w:szCs w:val="21"/>
        </w:rPr>
        <w:t>Appendix A: SIP or landline supported countries and regions</w:t>
      </w:r>
      <w:r>
        <w:rPr>
          <w:rFonts w:cs="Times New Roman"/>
          <w:color w:val="000000"/>
          <w:kern w:val="0"/>
          <w:szCs w:val="21"/>
        </w:rPr>
        <w:t xml:space="preserve"> for SIP-supported countries</w:t>
      </w:r>
    </w:p>
    <w:p>
      <w:pPr>
        <w:pStyle w:val="25"/>
        <w:numPr>
          <w:ilvl w:val="0"/>
          <w:numId w:val="5"/>
        </w:numPr>
        <w:spacing w:after="156"/>
        <w:ind w:firstLineChars="0"/>
        <w:rPr>
          <w:rFonts w:hint="eastAsia" w:cs="Times New Roman"/>
          <w:color w:val="000000"/>
          <w:kern w:val="0"/>
          <w:szCs w:val="21"/>
        </w:rPr>
      </w:pPr>
      <w:r>
        <w:rPr>
          <w:rFonts w:hint="eastAsia" w:cs="Times New Roman"/>
          <w:b/>
          <w:bCs/>
          <w:color w:val="000000"/>
          <w:kern w:val="0"/>
          <w:szCs w:val="21"/>
        </w:rPr>
        <w:t>V</w:t>
      </w:r>
      <w:r>
        <w:rPr>
          <w:rFonts w:cs="Times New Roman"/>
          <w:b/>
          <w:bCs/>
          <w:color w:val="000000"/>
          <w:kern w:val="0"/>
          <w:szCs w:val="21"/>
        </w:rPr>
        <w:t xml:space="preserve">alue-added Services: </w:t>
      </w:r>
    </w:p>
    <w:p>
      <w:pPr>
        <w:pStyle w:val="25"/>
        <w:spacing w:after="156"/>
        <w:ind w:left="420" w:firstLine="0" w:firstLineChars="0"/>
        <w:rPr>
          <w:rFonts w:hint="eastAsia" w:cs="Times New Roman"/>
          <w:color w:val="000000"/>
          <w:kern w:val="0"/>
          <w:szCs w:val="21"/>
        </w:rPr>
      </w:pPr>
      <w:r>
        <w:rPr>
          <w:rFonts w:hint="eastAsia" w:cs="Times New Roman"/>
          <w:color w:val="000000"/>
          <w:kern w:val="0"/>
          <w:szCs w:val="21"/>
        </w:rPr>
        <w:t>R</w:t>
      </w:r>
      <w:r>
        <w:rPr>
          <w:rFonts w:cs="Times New Roman"/>
          <w:color w:val="000000"/>
          <w:kern w:val="0"/>
          <w:szCs w:val="21"/>
        </w:rPr>
        <w:t>efers to some premium services like SIP call and landline feature. This service is based on Door Station Direct Call SIP solution.</w:t>
      </w:r>
    </w:p>
    <w:p>
      <w:pPr>
        <w:pStyle w:val="25"/>
        <w:spacing w:after="156"/>
        <w:ind w:left="420" w:firstLine="0" w:firstLineChars="0"/>
        <w:rPr>
          <w:rFonts w:hint="eastAsia" w:cs="Times New Roman"/>
          <w:color w:val="000000"/>
          <w:kern w:val="0"/>
          <w:szCs w:val="21"/>
        </w:rPr>
      </w:pPr>
      <w:r>
        <w:rPr>
          <w:rFonts w:cs="Times New Roman"/>
          <w:color w:val="FF0000"/>
          <w:kern w:val="0"/>
          <w:szCs w:val="21"/>
        </w:rPr>
        <w:t>P</w:t>
      </w:r>
      <w:r>
        <w:rPr>
          <w:rFonts w:hint="eastAsia" w:cs="Times New Roman"/>
          <w:color w:val="FF0000"/>
          <w:kern w:val="0"/>
          <w:szCs w:val="21"/>
        </w:rPr>
        <w:t>lease</w:t>
      </w:r>
      <w:r>
        <w:rPr>
          <w:rFonts w:cs="Times New Roman"/>
          <w:color w:val="FF0000"/>
          <w:kern w:val="0"/>
          <w:szCs w:val="21"/>
        </w:rPr>
        <w:t xml:space="preserve"> note that value-added service can’t be taken back if it’s used.</w:t>
      </w:r>
    </w:p>
    <w:p>
      <w:pPr>
        <w:spacing w:after="156"/>
        <w:rPr>
          <w:rFonts w:hint="eastAsia" w:cs="Times New Roman"/>
          <w:color w:val="000000"/>
          <w:kern w:val="0"/>
          <w:szCs w:val="21"/>
        </w:rPr>
      </w:pPr>
      <w:r>
        <w:rPr>
          <w:rFonts w:cs="Times New Roman"/>
          <w:color w:val="000000"/>
          <w:kern w:val="0"/>
          <w:szCs w:val="21"/>
        </w:rPr>
        <w:t>As a reseller/installer, you are allowed to increase or reduce the amounts of different types of services for</w:t>
      </w:r>
      <w:r>
        <w:rPr>
          <w:rFonts w:hint="eastAsia" w:cs="Times New Roman"/>
          <w:color w:val="000000"/>
          <w:kern w:val="0"/>
          <w:szCs w:val="21"/>
        </w:rPr>
        <w:t xml:space="preserve"> sites.</w:t>
      </w:r>
    </w:p>
    <w:p>
      <w:pPr>
        <w:spacing w:after="156"/>
        <w:jc w:val="center"/>
        <w:rPr>
          <w:rFonts w:hint="eastAsia" w:cs="Times New Roman"/>
          <w:color w:val="000000"/>
          <w:kern w:val="0"/>
          <w:szCs w:val="24"/>
        </w:rPr>
      </w:pPr>
      <w:r>
        <w:drawing>
          <wp:inline distT="0" distB="0" distL="0" distR="0">
            <wp:extent cx="5502275" cy="2886075"/>
            <wp:effectExtent l="0" t="0" r="3175" b="9525"/>
            <wp:docPr id="473407122"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07122" name="图片 1" descr="图形用户界面, 应用程序, Teams&#10;&#10;AI 生成的内容可能不正确。"/>
                    <pic:cNvPicPr>
                      <a:picLocks noChangeAspect="1"/>
                    </pic:cNvPicPr>
                  </pic:nvPicPr>
                  <pic:blipFill>
                    <a:blip r:embed="rId66"/>
                    <a:srcRect r="1388" b="1658"/>
                    <a:stretch>
                      <a:fillRect/>
                    </a:stretch>
                  </pic:blipFill>
                  <pic:spPr>
                    <a:xfrm>
                      <a:off x="0" y="0"/>
                      <a:ext cx="5502303" cy="2886324"/>
                    </a:xfrm>
                    <a:prstGeom prst="rect">
                      <a:avLst/>
                    </a:prstGeom>
                    <a:ln>
                      <a:noFill/>
                    </a:ln>
                  </pic:spPr>
                </pic:pic>
              </a:graphicData>
            </a:graphic>
          </wp:inline>
        </w:drawing>
      </w:r>
    </w:p>
    <w:p>
      <w:pPr>
        <w:pStyle w:val="4"/>
        <w:numPr>
          <w:ilvl w:val="0"/>
          <w:numId w:val="0"/>
        </w:numPr>
        <w:spacing w:after="156"/>
        <w:ind w:left="227" w:hanging="227"/>
        <w:rPr>
          <w:rFonts w:hint="eastAsia"/>
          <w:szCs w:val="24"/>
        </w:rPr>
      </w:pPr>
      <w:r>
        <w:rPr>
          <w:szCs w:val="24"/>
        </w:rPr>
        <w:t>5.3.</w:t>
      </w:r>
      <w:r>
        <w:rPr>
          <w:rFonts w:hint="eastAsia"/>
          <w:szCs w:val="24"/>
        </w:rPr>
        <w:t>4</w:t>
      </w:r>
      <w:r>
        <w:rPr>
          <w:szCs w:val="24"/>
        </w:rPr>
        <w:t xml:space="preserve"> </w:t>
      </w:r>
      <w:r>
        <w:rPr>
          <w:rFonts w:hint="eastAsia"/>
          <w:szCs w:val="24"/>
        </w:rPr>
        <w:t>Device and Resident</w:t>
      </w:r>
      <w:r>
        <w:rPr>
          <w:szCs w:val="24"/>
        </w:rPr>
        <w:t xml:space="preserve"> Management</w:t>
      </w:r>
    </w:p>
    <w:p>
      <w:pPr>
        <w:spacing w:after="156"/>
        <w:rPr>
          <w:rFonts w:hint="eastAsia" w:cs="Times New Roman"/>
          <w:color w:val="000000"/>
          <w:kern w:val="0"/>
          <w:szCs w:val="24"/>
        </w:rPr>
      </w:pPr>
      <w:bookmarkStart w:id="29" w:name="_Toc206768435"/>
      <w:r>
        <w:rPr>
          <w:rFonts w:cs="Times New Roman"/>
          <w:color w:val="000000"/>
          <w:kern w:val="0"/>
          <w:szCs w:val="24"/>
        </w:rPr>
        <w:t>Within the left - side Community classification module, users can add "New Building" to enter basic information of newly added buildings and "Public Areas" to manage shared space information, including the main entrance, laundry room, delivery room and parking lot.</w:t>
      </w:r>
      <w:bookmarkEnd w:id="29"/>
    </w:p>
    <w:p>
      <w:pPr>
        <w:spacing w:after="156"/>
        <w:rPr>
          <w:rFonts w:hint="eastAsia" w:cs="Times New Roman"/>
          <w:color w:val="000000"/>
          <w:kern w:val="0"/>
          <w:szCs w:val="24"/>
        </w:rPr>
      </w:pPr>
      <w:bookmarkStart w:id="30" w:name="_Toc206768436"/>
      <w:r>
        <w:rPr>
          <w:rFonts w:cs="Times New Roman"/>
          <w:color w:val="000000"/>
          <w:kern w:val="0"/>
          <w:szCs w:val="24"/>
        </w:rPr>
        <w:t>1. H</w:t>
      </w:r>
      <w:r>
        <w:rPr>
          <w:rFonts w:hint="eastAsia" w:cs="Times New Roman"/>
          <w:color w:val="000000"/>
          <w:kern w:val="0"/>
          <w:szCs w:val="24"/>
        </w:rPr>
        <w:t xml:space="preserve">ere are the steps to </w:t>
      </w:r>
      <w:r>
        <w:rPr>
          <w:rFonts w:cs="Times New Roman"/>
          <w:color w:val="000000"/>
          <w:kern w:val="0"/>
          <w:szCs w:val="24"/>
        </w:rPr>
        <w:t>creat</w:t>
      </w:r>
      <w:r>
        <w:rPr>
          <w:rFonts w:hint="eastAsia" w:cs="Times New Roman"/>
          <w:color w:val="000000"/>
          <w:kern w:val="0"/>
          <w:szCs w:val="24"/>
        </w:rPr>
        <w:t>e a community</w:t>
      </w:r>
      <w:bookmarkEnd w:id="30"/>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Step 1: </w:t>
      </w:r>
      <w:r>
        <w:rPr>
          <w:rFonts w:hint="eastAsia" w:cs="Times New Roman"/>
          <w:color w:val="000000"/>
          <w:kern w:val="0"/>
          <w:szCs w:val="21"/>
        </w:rPr>
        <w:t xml:space="preserve">Click New Public Area to create a new public area or directly rename the existed </w:t>
      </w:r>
      <w:r>
        <w:rPr>
          <w:rFonts w:cs="Times New Roman"/>
          <w:color w:val="000000"/>
          <w:kern w:val="0"/>
          <w:szCs w:val="21"/>
        </w:rPr>
        <w:t>public</w:t>
      </w:r>
      <w:r>
        <w:rPr>
          <w:rFonts w:hint="eastAsia" w:cs="Times New Roman"/>
          <w:color w:val="000000"/>
          <w:kern w:val="0"/>
          <w:szCs w:val="21"/>
        </w:rPr>
        <w:t xml:space="preserve"> area</w:t>
      </w:r>
      <w:r>
        <w:rPr>
          <w:rFonts w:cs="Times New Roman"/>
          <w:color w:val="000000"/>
          <w:kern w:val="0"/>
          <w:szCs w:val="21"/>
        </w:rPr>
        <w:t>.</w:t>
      </w:r>
      <w:r>
        <w:t xml:space="preserve"> </w:t>
      </w:r>
      <w:r>
        <w:rPr>
          <w:rFonts w:hint="eastAsia"/>
        </w:rPr>
        <w:t>Then click the Public Area you</w:t>
      </w:r>
      <w:r>
        <w:t>’</w:t>
      </w:r>
      <w:r>
        <w:rPr>
          <w:rFonts w:hint="eastAsia"/>
        </w:rPr>
        <w:t>ve created to manage the devices inside.</w:t>
      </w:r>
      <w:r>
        <w:drawing>
          <wp:inline distT="0" distB="0" distL="0" distR="0">
            <wp:extent cx="5154295" cy="2710815"/>
            <wp:effectExtent l="0" t="0" r="8255" b="0"/>
            <wp:docPr id="1061644305"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44305" name="图片 1" descr="图形用户界面, 应用程序, Word&#10;&#10;AI 生成的内容可能不正确。"/>
                    <pic:cNvPicPr>
                      <a:picLocks noChangeAspect="1"/>
                    </pic:cNvPicPr>
                  </pic:nvPicPr>
                  <pic:blipFill>
                    <a:blip r:embed="rId67"/>
                    <a:stretch>
                      <a:fillRect/>
                    </a:stretch>
                  </pic:blipFill>
                  <pic:spPr>
                    <a:xfrm>
                      <a:off x="0" y="0"/>
                      <a:ext cx="5154702" cy="2711395"/>
                    </a:xfrm>
                    <a:prstGeom prst="rect">
                      <a:avLst/>
                    </a:prstGeom>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Step </w:t>
      </w:r>
      <w:r>
        <w:rPr>
          <w:rFonts w:hint="eastAsia" w:cs="Times New Roman"/>
          <w:color w:val="000000"/>
          <w:kern w:val="0"/>
          <w:szCs w:val="21"/>
        </w:rPr>
        <w:t>2</w:t>
      </w:r>
      <w:r>
        <w:rPr>
          <w:rFonts w:cs="Times New Roman"/>
          <w:color w:val="000000"/>
          <w:kern w:val="0"/>
          <w:szCs w:val="21"/>
        </w:rPr>
        <w:t>:</w:t>
      </w:r>
      <w:r>
        <w:rPr>
          <w:rFonts w:hint="eastAsia" w:cs="Times New Roman"/>
          <w:color w:val="000000"/>
          <w:kern w:val="0"/>
          <w:szCs w:val="21"/>
        </w:rPr>
        <w:t xml:space="preserve"> </w:t>
      </w:r>
      <w:r>
        <w:rPr>
          <w:rFonts w:hint="eastAsia"/>
        </w:rPr>
        <w:t>Click Add Device, then select or fill in the device basic information like device type, MAC address and device name, etc. Then click save to finish it.</w:t>
      </w:r>
    </w:p>
    <w:p>
      <w:pPr>
        <w:autoSpaceDE w:val="0"/>
        <w:autoSpaceDN w:val="0"/>
        <w:adjustRightInd w:val="0"/>
        <w:spacing w:after="156"/>
        <w:ind w:left="420"/>
        <w:jc w:val="center"/>
        <w:rPr>
          <w:rFonts w:hint="eastAsia" w:cs="Times New Roman"/>
          <w:color w:val="000000"/>
          <w:kern w:val="0"/>
          <w:szCs w:val="21"/>
        </w:rPr>
      </w:pPr>
      <w:r>
        <w:drawing>
          <wp:inline distT="0" distB="0" distL="0" distR="0">
            <wp:extent cx="5579745" cy="2934970"/>
            <wp:effectExtent l="0" t="0" r="1905" b="0"/>
            <wp:docPr id="177868806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88066" name="图片 1" descr="图形用户界面, 应用程序&#10;&#10;AI 生成的内容可能不正确。"/>
                    <pic:cNvPicPr>
                      <a:picLocks noChangeAspect="1"/>
                    </pic:cNvPicPr>
                  </pic:nvPicPr>
                  <pic:blipFill>
                    <a:blip r:embed="rId68"/>
                    <a:stretch>
                      <a:fillRect/>
                    </a:stretch>
                  </pic:blipFill>
                  <pic:spPr>
                    <a:xfrm>
                      <a:off x="0" y="0"/>
                      <a:ext cx="5579745" cy="2934970"/>
                    </a:xfrm>
                    <a:prstGeom prst="rect">
                      <a:avLst/>
                    </a:prstGeom>
                  </pic:spPr>
                </pic:pic>
              </a:graphicData>
            </a:graphic>
          </wp:inline>
        </w:drawing>
      </w:r>
    </w:p>
    <w:p>
      <w:pPr>
        <w:pStyle w:val="25"/>
        <w:numPr>
          <w:ilvl w:val="0"/>
          <w:numId w:val="12"/>
        </w:numPr>
        <w:autoSpaceDE w:val="0"/>
        <w:autoSpaceDN w:val="0"/>
        <w:adjustRightInd w:val="0"/>
        <w:spacing w:after="156"/>
        <w:ind w:firstLineChars="0"/>
        <w:jc w:val="left"/>
        <w:rPr>
          <w:rFonts w:hint="eastAsia"/>
        </w:rPr>
      </w:pPr>
      <w:r>
        <w:rPr>
          <w:rFonts w:cs="Times New Roman"/>
          <w:color w:val="000000"/>
          <w:kern w:val="0"/>
          <w:szCs w:val="21"/>
        </w:rPr>
        <w:t xml:space="preserve">Step </w:t>
      </w:r>
      <w:r>
        <w:rPr>
          <w:rFonts w:hint="eastAsia" w:cs="Times New Roman"/>
          <w:color w:val="000000"/>
          <w:kern w:val="0"/>
          <w:szCs w:val="21"/>
        </w:rPr>
        <w:t>3</w:t>
      </w:r>
      <w:r>
        <w:rPr>
          <w:rFonts w:cs="Times New Roman"/>
          <w:color w:val="000000"/>
          <w:kern w:val="0"/>
          <w:szCs w:val="21"/>
        </w:rPr>
        <w:t>:</w:t>
      </w:r>
      <w:r>
        <w:rPr>
          <w:rFonts w:hint="eastAsia" w:cs="Times New Roman"/>
          <w:color w:val="000000"/>
          <w:kern w:val="0"/>
          <w:szCs w:val="21"/>
        </w:rPr>
        <w:t xml:space="preserve"> </w:t>
      </w:r>
      <w:r>
        <w:rPr>
          <w:rFonts w:hint="eastAsia"/>
        </w:rPr>
        <w:t xml:space="preserve">Go back to site management page and click New building to add a new building. Then select the building number and fill in the building name. </w:t>
      </w:r>
      <w:r>
        <w:drawing>
          <wp:inline distT="0" distB="0" distL="0" distR="0">
            <wp:extent cx="5579745" cy="2934970"/>
            <wp:effectExtent l="0" t="0" r="1905" b="0"/>
            <wp:docPr id="2078570673"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570673" name="图片 1" descr="图形用户界面, 应用程序, Teams&#10;&#10;AI 生成的内容可能不正确。"/>
                    <pic:cNvPicPr>
                      <a:picLocks noChangeAspect="1"/>
                    </pic:cNvPicPr>
                  </pic:nvPicPr>
                  <pic:blipFill>
                    <a:blip r:embed="rId69"/>
                    <a:stretch>
                      <a:fillRect/>
                    </a:stretch>
                  </pic:blipFill>
                  <pic:spPr>
                    <a:xfrm>
                      <a:off x="0" y="0"/>
                      <a:ext cx="5579745" cy="2934970"/>
                    </a:xfrm>
                    <a:prstGeom prst="rect">
                      <a:avLst/>
                    </a:prstGeom>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bookmarkStart w:id="31" w:name="_Toc206768437"/>
      <w:r>
        <w:rPr>
          <w:rFonts w:cs="Times New Roman"/>
          <w:color w:val="000000"/>
          <w:kern w:val="0"/>
          <w:szCs w:val="21"/>
        </w:rPr>
        <w:t xml:space="preserve">Step </w:t>
      </w:r>
      <w:r>
        <w:rPr>
          <w:rFonts w:hint="eastAsia" w:cs="Times New Roman"/>
          <w:color w:val="000000"/>
          <w:kern w:val="0"/>
          <w:szCs w:val="21"/>
        </w:rPr>
        <w:t>4</w:t>
      </w:r>
      <w:r>
        <w:rPr>
          <w:rFonts w:cs="Times New Roman"/>
          <w:color w:val="000000"/>
          <w:kern w:val="0"/>
          <w:szCs w:val="21"/>
        </w:rPr>
        <w:t>:</w:t>
      </w:r>
      <w:r>
        <w:rPr>
          <w:rFonts w:hint="eastAsia" w:cs="Times New Roman"/>
          <w:color w:val="000000"/>
          <w:kern w:val="0"/>
          <w:szCs w:val="21"/>
        </w:rPr>
        <w:t xml:space="preserve"> Click the building you</w:t>
      </w:r>
      <w:r>
        <w:rPr>
          <w:rFonts w:cs="Times New Roman"/>
          <w:color w:val="000000"/>
          <w:kern w:val="0"/>
          <w:szCs w:val="21"/>
        </w:rPr>
        <w:t>’</w:t>
      </w:r>
      <w:r>
        <w:rPr>
          <w:rFonts w:hint="eastAsia" w:cs="Times New Roman"/>
          <w:color w:val="000000"/>
          <w:kern w:val="0"/>
          <w:szCs w:val="21"/>
        </w:rPr>
        <w:t xml:space="preserve">ve created and click Add Apartment to add a new apartment. Apartment number and license selection are necessary when creating a new </w:t>
      </w:r>
      <w:r>
        <w:rPr>
          <w:rFonts w:cs="Times New Roman"/>
          <w:color w:val="000000"/>
          <w:kern w:val="0"/>
          <w:szCs w:val="21"/>
        </w:rPr>
        <w:t>apartmen</w:t>
      </w:r>
      <w:r>
        <w:rPr>
          <w:rFonts w:hint="eastAsia" w:cs="Times New Roman"/>
          <w:color w:val="000000"/>
          <w:kern w:val="0"/>
          <w:szCs w:val="21"/>
        </w:rPr>
        <w:t>t.</w:t>
      </w:r>
      <w:bookmarkEnd w:id="31"/>
      <w:r>
        <w:rPr>
          <w:rFonts w:hint="eastAsia" w:cs="Times New Roman"/>
          <w:color w:val="000000"/>
          <w:kern w:val="0"/>
          <w:szCs w:val="21"/>
        </w:rPr>
        <w:t xml:space="preserve"> </w:t>
      </w:r>
    </w:p>
    <w:p>
      <w:pPr>
        <w:numPr>
          <w:ilvl w:val="0"/>
          <w:numId w:val="10"/>
        </w:numPr>
        <w:autoSpaceDE w:val="0"/>
        <w:autoSpaceDN w:val="0"/>
        <w:adjustRightInd w:val="0"/>
        <w:spacing w:after="156"/>
        <w:jc w:val="left"/>
        <w:rPr>
          <w:rFonts w:hint="eastAsia" w:cs="Times New Roman"/>
          <w:color w:val="000000"/>
          <w:kern w:val="0"/>
          <w:szCs w:val="21"/>
        </w:rPr>
      </w:pPr>
      <w:r>
        <w:rPr>
          <w:rFonts w:hint="eastAsia" w:cs="Times New Roman"/>
          <w:color w:val="000000"/>
          <w:kern w:val="0"/>
          <w:szCs w:val="21"/>
        </w:rPr>
        <w:t>Step 5</w:t>
      </w:r>
      <w:bookmarkStart w:id="32" w:name="_Toc206768438"/>
      <w:r>
        <w:rPr>
          <w:rFonts w:cs="Times New Roman"/>
          <w:color w:val="000000"/>
          <w:kern w:val="0"/>
          <w:szCs w:val="21"/>
        </w:rPr>
        <w:t xml:space="preserve">: </w:t>
      </w:r>
      <w:r>
        <w:rPr>
          <w:rFonts w:hint="eastAsia" w:cs="Times New Roman"/>
          <w:color w:val="000000"/>
          <w:kern w:val="0"/>
          <w:szCs w:val="21"/>
        </w:rPr>
        <w:t>You can select to add a new resident on the same page.</w:t>
      </w:r>
      <w:bookmarkEnd w:id="32"/>
      <w:r>
        <w:rPr>
          <w:rFonts w:cs="Times New Roman"/>
          <w:color w:val="000000"/>
          <w:kern w:val="0"/>
          <w:szCs w:val="21"/>
        </w:rPr>
        <w:t xml:space="preserve"> </w:t>
      </w:r>
    </w:p>
    <w:p>
      <w:pPr>
        <w:autoSpaceDE w:val="0"/>
        <w:autoSpaceDN w:val="0"/>
        <w:adjustRightInd w:val="0"/>
        <w:spacing w:after="156"/>
        <w:ind w:left="227" w:hanging="227"/>
        <w:jc w:val="center"/>
        <w:rPr>
          <w:rFonts w:hint="eastAsia"/>
        </w:rPr>
      </w:pPr>
      <w:r>
        <w:drawing>
          <wp:inline distT="0" distB="0" distL="0" distR="0">
            <wp:extent cx="5579745" cy="2934970"/>
            <wp:effectExtent l="0" t="0" r="1905" b="0"/>
            <wp:docPr id="1607698007"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698007" name="图片 1" descr="图形用户界面, 文本, 应用程序, 电子邮件&#10;&#10;AI 生成的内容可能不正确。"/>
                    <pic:cNvPicPr>
                      <a:picLocks noChangeAspect="1"/>
                    </pic:cNvPicPr>
                  </pic:nvPicPr>
                  <pic:blipFill>
                    <a:blip r:embed="rId70"/>
                    <a:stretch>
                      <a:fillRect/>
                    </a:stretch>
                  </pic:blipFill>
                  <pic:spPr>
                    <a:xfrm>
                      <a:off x="0" y="0"/>
                      <a:ext cx="5579745" cy="2934970"/>
                    </a:xfrm>
                    <a:prstGeom prst="rect">
                      <a:avLst/>
                    </a:prstGeom>
                  </pic:spPr>
                </pic:pic>
              </a:graphicData>
            </a:graphic>
          </wp:inline>
        </w:drawing>
      </w:r>
      <w:bookmarkStart w:id="33" w:name="_Toc206768439"/>
      <w:r>
        <w:drawing>
          <wp:inline distT="0" distB="0" distL="0" distR="0">
            <wp:extent cx="3830320" cy="3744595"/>
            <wp:effectExtent l="0" t="0" r="0" b="8255"/>
            <wp:docPr id="1676889885" name="图片 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89885" name="图片 1" descr="图形用户界面, 应用程序, 电子邮件&#10;&#10;AI 生成的内容可能不正确。"/>
                    <pic:cNvPicPr>
                      <a:picLocks noChangeAspect="1"/>
                    </pic:cNvPicPr>
                  </pic:nvPicPr>
                  <pic:blipFill>
                    <a:blip r:embed="rId71"/>
                    <a:stretch>
                      <a:fillRect/>
                    </a:stretch>
                  </pic:blipFill>
                  <pic:spPr>
                    <a:xfrm>
                      <a:off x="0" y="0"/>
                      <a:ext cx="3849621" cy="3763752"/>
                    </a:xfrm>
                    <a:prstGeom prst="rect">
                      <a:avLst/>
                    </a:prstGeom>
                  </pic:spPr>
                </pic:pic>
              </a:graphicData>
            </a:graphic>
          </wp:inline>
        </w:drawing>
      </w:r>
      <w:bookmarkEnd w:id="33"/>
    </w:p>
    <w:p>
      <w:pPr>
        <w:pStyle w:val="25"/>
        <w:spacing w:after="156"/>
        <w:ind w:left="420" w:firstLine="0" w:firstLineChars="0"/>
        <w:rPr>
          <w:rFonts w:hint="eastAsia" w:cs="Times New Roman"/>
          <w:kern w:val="0"/>
          <w:szCs w:val="21"/>
        </w:rPr>
      </w:pPr>
      <w:r>
        <w:rPr>
          <w:rFonts w:hint="eastAsia" w:cs="Times New Roman"/>
          <w:b/>
          <w:bCs/>
          <w:kern w:val="0"/>
          <w:szCs w:val="21"/>
        </w:rPr>
        <w:t>Noted:</w:t>
      </w:r>
      <w:r>
        <w:rPr>
          <w:rFonts w:cs="Times New Roman"/>
          <w:kern w:val="0"/>
          <w:szCs w:val="21"/>
        </w:rPr>
        <w:t xml:space="preserve"> </w:t>
      </w:r>
      <w:r>
        <w:rPr>
          <w:rFonts w:hint="eastAsia" w:cs="Times New Roman"/>
          <w:b/>
          <w:bCs/>
          <w:kern w:val="0"/>
          <w:szCs w:val="21"/>
        </w:rPr>
        <w:t>W</w:t>
      </w:r>
      <w:r>
        <w:rPr>
          <w:rFonts w:cs="Times New Roman"/>
          <w:b/>
          <w:bCs/>
          <w:kern w:val="0"/>
          <w:szCs w:val="21"/>
        </w:rPr>
        <w:t xml:space="preserve">ithout </w:t>
      </w:r>
      <w:r>
        <w:rPr>
          <w:rFonts w:hint="eastAsia" w:cs="Times New Roman"/>
          <w:b/>
          <w:bCs/>
          <w:kern w:val="0"/>
          <w:szCs w:val="21"/>
        </w:rPr>
        <w:t>Indoor Monitor</w:t>
      </w:r>
      <w:r>
        <w:rPr>
          <w:rFonts w:cs="Times New Roman"/>
          <w:kern w:val="0"/>
          <w:szCs w:val="21"/>
        </w:rPr>
        <w:t> license must be selected</w:t>
      </w:r>
      <w:r>
        <w:rPr>
          <w:rFonts w:hint="eastAsia" w:cs="Times New Roman"/>
          <w:kern w:val="0"/>
          <w:szCs w:val="21"/>
        </w:rPr>
        <w:t xml:space="preserve"> when there is no indoor monitor online on the cloud, and that </w:t>
      </w:r>
      <w:r>
        <w:rPr>
          <w:rFonts w:hint="eastAsia" w:cs="Times New Roman"/>
          <w:b/>
          <w:bCs/>
          <w:kern w:val="0"/>
          <w:szCs w:val="21"/>
        </w:rPr>
        <w:t>W</w:t>
      </w:r>
      <w:r>
        <w:rPr>
          <w:rFonts w:cs="Times New Roman"/>
          <w:b/>
          <w:bCs/>
          <w:kern w:val="0"/>
          <w:szCs w:val="21"/>
        </w:rPr>
        <w:t xml:space="preserve">ith </w:t>
      </w:r>
      <w:r>
        <w:rPr>
          <w:rFonts w:hint="eastAsia" w:cs="Times New Roman"/>
          <w:b/>
          <w:bCs/>
          <w:kern w:val="0"/>
          <w:szCs w:val="21"/>
        </w:rPr>
        <w:t>Indoor Monitor</w:t>
      </w:r>
      <w:r>
        <w:rPr>
          <w:rFonts w:cs="Times New Roman"/>
          <w:kern w:val="0"/>
          <w:szCs w:val="21"/>
        </w:rPr>
        <w:t> license</w:t>
      </w:r>
      <w:r>
        <w:rPr>
          <w:rFonts w:hint="eastAsia" w:cs="Times New Roman"/>
          <w:kern w:val="0"/>
          <w:szCs w:val="21"/>
        </w:rPr>
        <w:t xml:space="preserve"> should be chosen when there is indoor monitor available. </w:t>
      </w:r>
      <w:r>
        <w:rPr>
          <w:rFonts w:cs="Times New Roman"/>
          <w:kern w:val="0"/>
          <w:szCs w:val="21"/>
        </w:rPr>
        <w:t xml:space="preserve">For scenarios involving no </w:t>
      </w:r>
      <w:r>
        <w:rPr>
          <w:rFonts w:hint="eastAsia" w:cs="Times New Roman"/>
          <w:kern w:val="0"/>
          <w:szCs w:val="21"/>
        </w:rPr>
        <w:t>calls</w:t>
      </w:r>
      <w:r>
        <w:rPr>
          <w:rFonts w:cs="Times New Roman"/>
          <w:kern w:val="0"/>
          <w:szCs w:val="21"/>
        </w:rPr>
        <w:t>, such as learning or testing purposes, "</w:t>
      </w:r>
      <w:r>
        <w:rPr>
          <w:rFonts w:cs="Times New Roman"/>
          <w:b/>
          <w:bCs/>
          <w:kern w:val="0"/>
          <w:szCs w:val="21"/>
        </w:rPr>
        <w:t>Not use</w:t>
      </w:r>
      <w:r>
        <w:rPr>
          <w:rFonts w:cs="Times New Roman"/>
          <w:kern w:val="0"/>
          <w:szCs w:val="21"/>
        </w:rPr>
        <w:t>" can be selected.</w:t>
      </w:r>
      <w:r>
        <w:rPr>
          <w:rFonts w:hint="eastAsia" w:cs="Times New Roman"/>
          <w:kern w:val="0"/>
          <w:szCs w:val="21"/>
        </w:rPr>
        <w:t xml:space="preserve"> </w:t>
      </w:r>
      <w:r>
        <w:rPr>
          <w:rFonts w:cs="Times New Roman"/>
          <w:kern w:val="0"/>
          <w:szCs w:val="21"/>
        </w:rPr>
        <w:t xml:space="preserve">Once a license </w:t>
      </w:r>
      <w:r>
        <w:rPr>
          <w:rFonts w:hint="eastAsia" w:cs="Times New Roman"/>
          <w:b/>
          <w:bCs/>
          <w:kern w:val="0"/>
          <w:szCs w:val="21"/>
        </w:rPr>
        <w:t>W</w:t>
      </w:r>
      <w:r>
        <w:rPr>
          <w:rFonts w:cs="Times New Roman"/>
          <w:b/>
          <w:bCs/>
          <w:kern w:val="0"/>
          <w:szCs w:val="21"/>
        </w:rPr>
        <w:t xml:space="preserve">ith </w:t>
      </w:r>
      <w:r>
        <w:rPr>
          <w:rFonts w:cs="Times New Roman"/>
          <w:kern w:val="0"/>
          <w:szCs w:val="21"/>
        </w:rPr>
        <w:t>or</w:t>
      </w:r>
      <w:r>
        <w:rPr>
          <w:rFonts w:cs="Times New Roman"/>
          <w:b/>
          <w:bCs/>
          <w:kern w:val="0"/>
          <w:szCs w:val="21"/>
        </w:rPr>
        <w:t xml:space="preserve"> </w:t>
      </w:r>
      <w:r>
        <w:rPr>
          <w:rFonts w:hint="eastAsia" w:cs="Times New Roman"/>
          <w:b/>
          <w:bCs/>
          <w:kern w:val="0"/>
          <w:szCs w:val="21"/>
        </w:rPr>
        <w:t>W</w:t>
      </w:r>
      <w:r>
        <w:rPr>
          <w:rFonts w:cs="Times New Roman"/>
          <w:b/>
          <w:bCs/>
          <w:kern w:val="0"/>
          <w:szCs w:val="21"/>
        </w:rPr>
        <w:t xml:space="preserve">ithout </w:t>
      </w:r>
      <w:r>
        <w:rPr>
          <w:rFonts w:hint="eastAsia" w:cs="Times New Roman"/>
          <w:b/>
          <w:bCs/>
          <w:kern w:val="0"/>
          <w:szCs w:val="21"/>
        </w:rPr>
        <w:t>I</w:t>
      </w:r>
      <w:r>
        <w:rPr>
          <w:rFonts w:cs="Times New Roman"/>
          <w:b/>
          <w:bCs/>
          <w:kern w:val="0"/>
          <w:szCs w:val="21"/>
        </w:rPr>
        <w:t xml:space="preserve">ndoor </w:t>
      </w:r>
      <w:r>
        <w:rPr>
          <w:rFonts w:hint="eastAsia" w:cs="Times New Roman"/>
          <w:b/>
          <w:bCs/>
          <w:kern w:val="0"/>
          <w:szCs w:val="21"/>
        </w:rPr>
        <w:t>Monitor</w:t>
      </w:r>
      <w:r>
        <w:rPr>
          <w:rFonts w:cs="Times New Roman"/>
          <w:kern w:val="0"/>
          <w:szCs w:val="21"/>
        </w:rPr>
        <w:t xml:space="preserve"> is selected, the choice cannot be modified. If modification is required, the original apartment (apt) must be deleted and re-added. However, deleting the apartment will result in the removal of all </w:t>
      </w:r>
      <w:r>
        <w:rPr>
          <w:rFonts w:hint="eastAsia" w:cs="Times New Roman"/>
          <w:kern w:val="0"/>
          <w:szCs w:val="21"/>
        </w:rPr>
        <w:t>resident</w:t>
      </w:r>
      <w:r>
        <w:rPr>
          <w:rFonts w:cs="Times New Roman"/>
          <w:kern w:val="0"/>
          <w:szCs w:val="21"/>
        </w:rPr>
        <w:t>s within the corresponding room.</w:t>
      </w:r>
    </w:p>
    <w:p>
      <w:pPr>
        <w:numPr>
          <w:ilvl w:val="0"/>
          <w:numId w:val="10"/>
        </w:numPr>
        <w:autoSpaceDE w:val="0"/>
        <w:autoSpaceDN w:val="0"/>
        <w:adjustRightInd w:val="0"/>
        <w:spacing w:after="156"/>
        <w:jc w:val="left"/>
        <w:rPr>
          <w:rFonts w:hint="eastAsia" w:cs="Times New Roman"/>
          <w:color w:val="000000"/>
          <w:kern w:val="0"/>
          <w:szCs w:val="21"/>
        </w:rPr>
      </w:pPr>
      <w:bookmarkStart w:id="34" w:name="_Toc206768440"/>
      <w:r>
        <w:rPr>
          <w:rFonts w:hint="eastAsia" w:cs="Times New Roman"/>
          <w:color w:val="000000"/>
          <w:kern w:val="0"/>
          <w:szCs w:val="21"/>
        </w:rPr>
        <w:t>Step 5: Click Device, then Add Device to add a new device.</w:t>
      </w:r>
      <w:bookmarkEnd w:id="34"/>
      <w:r>
        <w:rPr>
          <w:rFonts w:hint="eastAsia" w:cs="Times New Roman"/>
          <w:color w:val="000000"/>
          <w:kern w:val="0"/>
          <w:szCs w:val="21"/>
        </w:rPr>
        <w:t xml:space="preserve"> </w:t>
      </w:r>
      <w:bookmarkStart w:id="35" w:name="_Toc206768441"/>
    </w:p>
    <w:p>
      <w:pPr>
        <w:spacing w:after="156"/>
        <w:rPr>
          <w:rFonts w:hint="eastAsia"/>
        </w:rPr>
      </w:pPr>
      <w:r>
        <w:drawing>
          <wp:inline distT="0" distB="0" distL="0" distR="0">
            <wp:extent cx="5579745" cy="3148965"/>
            <wp:effectExtent l="0" t="0" r="1905" b="0"/>
            <wp:docPr id="275743891"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43891" name="图片 1" descr="图形用户界面, 文本, 应用程序&#10;&#10;AI 生成的内容可能不正确。"/>
                    <pic:cNvPicPr>
                      <a:picLocks noChangeAspect="1"/>
                    </pic:cNvPicPr>
                  </pic:nvPicPr>
                  <pic:blipFill>
                    <a:blip r:embed="rId72"/>
                    <a:stretch>
                      <a:fillRect/>
                    </a:stretch>
                  </pic:blipFill>
                  <pic:spPr>
                    <a:xfrm>
                      <a:off x="0" y="0"/>
                      <a:ext cx="5579745" cy="3148965"/>
                    </a:xfrm>
                    <a:prstGeom prst="rect">
                      <a:avLst/>
                    </a:prstGeom>
                  </pic:spPr>
                </pic:pic>
              </a:graphicData>
            </a:graphic>
          </wp:inline>
        </w:drawing>
      </w:r>
      <w:bookmarkEnd w:id="35"/>
    </w:p>
    <w:p>
      <w:pPr>
        <w:autoSpaceDE w:val="0"/>
        <w:autoSpaceDN w:val="0"/>
        <w:adjustRightInd w:val="0"/>
        <w:spacing w:after="156"/>
        <w:jc w:val="center"/>
        <w:rPr>
          <w:rFonts w:hint="eastAsia"/>
          <w:b/>
          <w:bCs/>
        </w:rPr>
      </w:pPr>
      <w:r>
        <w:drawing>
          <wp:inline distT="0" distB="0" distL="0" distR="0">
            <wp:extent cx="4356735" cy="4484370"/>
            <wp:effectExtent l="0" t="0" r="5715" b="0"/>
            <wp:docPr id="67421718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17181" name="图片 1" descr="图形用户界面, 应用程序&#10;&#10;AI 生成的内容可能不正确。"/>
                    <pic:cNvPicPr>
                      <a:picLocks noChangeAspect="1"/>
                    </pic:cNvPicPr>
                  </pic:nvPicPr>
                  <pic:blipFill>
                    <a:blip r:embed="rId73"/>
                    <a:stretch>
                      <a:fillRect/>
                    </a:stretch>
                  </pic:blipFill>
                  <pic:spPr>
                    <a:xfrm>
                      <a:off x="0" y="0"/>
                      <a:ext cx="4369351" cy="4497642"/>
                    </a:xfrm>
                    <a:prstGeom prst="rect">
                      <a:avLst/>
                    </a:prstGeom>
                  </pic:spPr>
                </pic:pic>
              </a:graphicData>
            </a:graphic>
          </wp:inline>
        </w:drawing>
      </w:r>
    </w:p>
    <w:p>
      <w:pPr>
        <w:autoSpaceDE w:val="0"/>
        <w:autoSpaceDN w:val="0"/>
        <w:adjustRightInd w:val="0"/>
        <w:spacing w:after="156"/>
        <w:rPr>
          <w:rFonts w:hint="eastAsia"/>
        </w:rPr>
      </w:pPr>
      <w:r>
        <w:rPr>
          <w:b/>
          <w:bCs/>
        </w:rPr>
        <w:t>Noted: Indoor Monitor can receive call via SIP Server</w:t>
      </w:r>
      <w:r>
        <w:rPr>
          <w:b/>
          <w:bCs/>
        </w:rPr>
        <w:cr/>
      </w:r>
      <w:r>
        <w:t>The indoor monitor support receive</w:t>
      </w:r>
      <w:r>
        <w:rPr>
          <w:rFonts w:hint="eastAsia"/>
        </w:rPr>
        <w:t>d</w:t>
      </w:r>
      <w:r>
        <w:t xml:space="preserve"> the call via local network and SIP server. </w:t>
      </w:r>
      <w:r>
        <w:rPr>
          <w:rFonts w:hint="eastAsia"/>
        </w:rPr>
        <w:t xml:space="preserve">The benefit of SIP Server is that </w:t>
      </w:r>
      <w:r>
        <w:t>door station and indoor monitor support public network calling, allowing communication between devices even when they are not within the same local area network (LAN). Devices can operate across different networks, providing greater deployment options.</w:t>
      </w:r>
    </w:p>
    <w:p>
      <w:pPr>
        <w:numPr>
          <w:ilvl w:val="0"/>
          <w:numId w:val="10"/>
        </w:numPr>
        <w:autoSpaceDE w:val="0"/>
        <w:autoSpaceDN w:val="0"/>
        <w:adjustRightInd w:val="0"/>
        <w:spacing w:after="156"/>
        <w:jc w:val="left"/>
        <w:rPr>
          <w:rFonts w:hint="eastAsia" w:cs="Times New Roman"/>
          <w:color w:val="000000"/>
          <w:kern w:val="0"/>
          <w:szCs w:val="21"/>
        </w:rPr>
      </w:pPr>
      <w:bookmarkStart w:id="36" w:name="_Toc206768442"/>
      <w:r>
        <w:rPr>
          <w:rFonts w:hint="eastAsia" w:cs="Times New Roman"/>
          <w:color w:val="000000"/>
          <w:kern w:val="0"/>
          <w:szCs w:val="21"/>
        </w:rPr>
        <w:t>Step 6: Click Resident, then Add Resident to add a new resident.</w:t>
      </w:r>
      <w:bookmarkEnd w:id="36"/>
      <w:r>
        <w:rPr>
          <w:rFonts w:hint="eastAsia" w:cs="Times New Roman"/>
          <w:color w:val="000000"/>
          <w:kern w:val="0"/>
          <w:szCs w:val="21"/>
        </w:rPr>
        <w:t xml:space="preserve"> </w:t>
      </w:r>
    </w:p>
    <w:p>
      <w:pPr>
        <w:autoSpaceDE w:val="0"/>
        <w:autoSpaceDN w:val="0"/>
        <w:adjustRightInd w:val="0"/>
        <w:spacing w:after="156"/>
        <w:ind w:left="420"/>
        <w:jc w:val="center"/>
        <w:rPr>
          <w:rFonts w:hint="eastAsia" w:cs="Times New Roman"/>
          <w:color w:val="000000"/>
          <w:kern w:val="0"/>
          <w:szCs w:val="21"/>
        </w:rPr>
      </w:pPr>
      <w:r>
        <w:rPr>
          <w:rFonts w:cs="Times New Roman"/>
          <w:color w:val="000000"/>
          <w:kern w:val="0"/>
          <w:szCs w:val="21"/>
        </w:rPr>
        <w:drawing>
          <wp:inline distT="0" distB="0" distL="0" distR="0">
            <wp:extent cx="5288280" cy="3048635"/>
            <wp:effectExtent l="0" t="0" r="7620" b="0"/>
            <wp:docPr id="842997065"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97065" name="图片 1" descr="图形用户界面, 文本, 应用程序&#10;&#10;AI 生成的内容可能不正确。"/>
                    <pic:cNvPicPr>
                      <a:picLocks noChangeAspect="1"/>
                    </pic:cNvPicPr>
                  </pic:nvPicPr>
                  <pic:blipFill>
                    <a:blip r:embed="rId74"/>
                    <a:stretch>
                      <a:fillRect/>
                    </a:stretch>
                  </pic:blipFill>
                  <pic:spPr>
                    <a:xfrm>
                      <a:off x="0" y="0"/>
                      <a:ext cx="5295148" cy="3052830"/>
                    </a:xfrm>
                    <a:prstGeom prst="rect">
                      <a:avLst/>
                    </a:prstGeom>
                  </pic:spPr>
                </pic:pic>
              </a:graphicData>
            </a:graphic>
          </wp:inline>
        </w:drawing>
      </w:r>
    </w:p>
    <w:p>
      <w:pPr>
        <w:pStyle w:val="25"/>
        <w:spacing w:after="156"/>
        <w:ind w:left="440" w:firstLine="0" w:firstLineChars="0"/>
        <w:jc w:val="left"/>
        <w:rPr>
          <w:rFonts w:hint="eastAsia"/>
        </w:rPr>
      </w:pPr>
      <w:commentRangeStart w:id="0"/>
      <w:r>
        <w:rPr>
          <w:rFonts w:hint="eastAsia"/>
          <w:b/>
          <w:bCs/>
        </w:rPr>
        <w:t xml:space="preserve">Noted:  </w:t>
      </w:r>
      <w:r>
        <w:rPr>
          <w:rFonts w:hint="eastAsia"/>
        </w:rPr>
        <w:t>The cloud platform now supports using a single email account to join multiple households. The same account can act as the owner or a family member in up to 20 different households.</w:t>
      </w:r>
    </w:p>
    <w:p>
      <w:pPr>
        <w:pStyle w:val="25"/>
        <w:spacing w:after="156"/>
        <w:ind w:left="440" w:firstLine="0" w:firstLineChars="0"/>
        <w:jc w:val="left"/>
        <w:rPr>
          <w:rFonts w:hint="eastAsia"/>
        </w:rPr>
      </w:pPr>
      <w:r>
        <w:rPr>
          <w:rFonts w:hint="eastAsia"/>
        </w:rPr>
        <w:t>Additionally, a single email account can serve both as a household owner or member and as a community property manager at the same time.</w:t>
      </w:r>
      <w:commentRangeEnd w:id="0"/>
      <w:r>
        <w:rPr>
          <w:rStyle w:val="22"/>
        </w:rPr>
        <w:commentReference w:id="0"/>
      </w:r>
    </w:p>
    <w:p>
      <w:pPr>
        <w:pStyle w:val="25"/>
        <w:spacing w:after="156"/>
        <w:ind w:left="440" w:firstLine="0" w:firstLineChars="0"/>
        <w:jc w:val="left"/>
        <w:rPr>
          <w:rFonts w:hint="eastAsia"/>
        </w:rPr>
      </w:pPr>
    </w:p>
    <w:p>
      <w:pPr>
        <w:pStyle w:val="25"/>
        <w:spacing w:after="156"/>
        <w:ind w:left="440" w:firstLine="0" w:firstLineChars="0"/>
        <w:jc w:val="left"/>
        <w:rPr>
          <w:rFonts w:hint="eastAsia"/>
        </w:rPr>
      </w:pPr>
      <w:r>
        <w:drawing>
          <wp:inline distT="0" distB="0" distL="0" distR="0">
            <wp:extent cx="2346960" cy="4545965"/>
            <wp:effectExtent l="0" t="0" r="0" b="6985"/>
            <wp:docPr id="995842565" name="图片 11" descr="首页-浅色-切换家庭-选择家庭弹窗"/>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42565" name="图片 11" descr="首页-浅色-切换家庭-选择家庭弹窗"/>
                    <pic:cNvPicPr>
                      <a:picLocks noChangeAspect="1"/>
                    </pic:cNvPicPr>
                  </pic:nvPicPr>
                  <pic:blipFill>
                    <a:blip r:embed="rId75"/>
                    <a:srcRect t="2856"/>
                    <a:stretch>
                      <a:fillRect/>
                    </a:stretch>
                  </pic:blipFill>
                  <pic:spPr>
                    <a:xfrm>
                      <a:off x="0" y="0"/>
                      <a:ext cx="2346960" cy="4546307"/>
                    </a:xfrm>
                    <a:prstGeom prst="rect">
                      <a:avLst/>
                    </a:prstGeom>
                    <a:ln>
                      <a:noFill/>
                    </a:ln>
                  </pic:spPr>
                </pic:pic>
              </a:graphicData>
            </a:graphic>
          </wp:inline>
        </w:drawing>
      </w:r>
    </w:p>
    <w:p>
      <w:pPr>
        <w:pStyle w:val="25"/>
        <w:spacing w:after="156"/>
        <w:ind w:left="440" w:firstLine="0" w:firstLineChars="0"/>
        <w:jc w:val="left"/>
        <w:rPr>
          <w:rFonts w:hint="eastAsia"/>
        </w:rPr>
      </w:pPr>
    </w:p>
    <w:p>
      <w:pPr>
        <w:pStyle w:val="4"/>
        <w:numPr>
          <w:ilvl w:val="0"/>
          <w:numId w:val="0"/>
        </w:numPr>
        <w:spacing w:after="156"/>
        <w:ind w:left="227" w:hanging="227"/>
        <w:rPr>
          <w:rFonts w:hint="eastAsia"/>
          <w:szCs w:val="24"/>
        </w:rPr>
      </w:pPr>
      <w:commentRangeStart w:id="1"/>
      <w:commentRangeStart w:id="2"/>
      <w:r>
        <w:rPr>
          <w:szCs w:val="24"/>
        </w:rPr>
        <w:t>5.3.</w:t>
      </w:r>
      <w:r>
        <w:rPr>
          <w:rFonts w:hint="eastAsia"/>
          <w:szCs w:val="24"/>
        </w:rPr>
        <w:t>5</w:t>
      </w:r>
      <w:r>
        <w:rPr>
          <w:szCs w:val="24"/>
        </w:rPr>
        <w:t xml:space="preserve"> </w:t>
      </w:r>
      <w:r>
        <w:rPr>
          <w:rFonts w:hint="eastAsia"/>
          <w:szCs w:val="24"/>
        </w:rPr>
        <w:t xml:space="preserve">QR code for tenant </w:t>
      </w:r>
      <w:r>
        <w:rPr>
          <w:szCs w:val="24"/>
        </w:rPr>
        <w:t>self-registration</w:t>
      </w:r>
      <w:commentRangeEnd w:id="1"/>
      <w:r>
        <w:rPr>
          <w:rStyle w:val="22"/>
          <w:b w:val="0"/>
          <w:bCs w:val="0"/>
        </w:rPr>
        <w:commentReference w:id="1"/>
      </w:r>
      <w:commentRangeEnd w:id="2"/>
      <w:r>
        <w:rPr>
          <w:woUserID w:val="1"/>
        </w:rPr>
        <w:commentReference w:id="2"/>
      </w:r>
    </w:p>
    <w:p>
      <w:pPr>
        <w:spacing w:after="156"/>
        <w:rPr>
          <w:rFonts w:hint="eastAsia" w:cs="Times New Roman"/>
          <w:color w:val="000000"/>
          <w:kern w:val="0"/>
          <w:szCs w:val="24"/>
        </w:rPr>
      </w:pPr>
      <w:r>
        <w:rPr>
          <w:rFonts w:cs="Times New Roman"/>
          <w:color w:val="000000"/>
          <w:kern w:val="0"/>
          <w:szCs w:val="24"/>
        </w:rPr>
        <w:t xml:space="preserve">The system supports generating a unique QR code for each tenant. By simply scanning the QR code, tenants can independently complete the APP registration, bind their resident information, and associate with the </w:t>
      </w:r>
      <w:r>
        <w:rPr>
          <w:rFonts w:hint="eastAsia" w:cs="Times New Roman"/>
          <w:color w:val="000000"/>
          <w:kern w:val="0"/>
          <w:szCs w:val="24"/>
        </w:rPr>
        <w:t>devices</w:t>
      </w:r>
      <w:r>
        <w:rPr>
          <w:rFonts w:cs="Times New Roman"/>
          <w:color w:val="000000"/>
          <w:kern w:val="0"/>
          <w:szCs w:val="24"/>
        </w:rPr>
        <w:t xml:space="preserve">—without requiring the property </w:t>
      </w:r>
      <w:r>
        <w:rPr>
          <w:rFonts w:hint="eastAsia" w:cs="Times New Roman"/>
          <w:color w:val="000000"/>
          <w:kern w:val="0"/>
          <w:szCs w:val="24"/>
        </w:rPr>
        <w:t>manager</w:t>
      </w:r>
      <w:r>
        <w:rPr>
          <w:rFonts w:cs="Times New Roman"/>
          <w:color w:val="000000"/>
          <w:kern w:val="0"/>
          <w:szCs w:val="24"/>
        </w:rPr>
        <w:t xml:space="preserve"> to manually enter email addresses or create accounts. </w:t>
      </w:r>
    </w:p>
    <w:p>
      <w:pPr>
        <w:spacing w:after="156"/>
        <w:rPr>
          <w:rFonts w:hint="eastAsia" w:cs="Times New Roman"/>
          <w:color w:val="000000"/>
          <w:kern w:val="0"/>
          <w:szCs w:val="24"/>
        </w:rPr>
      </w:pPr>
      <w:r>
        <w:rPr>
          <w:rFonts w:cs="Times New Roman"/>
          <w:color w:val="000000"/>
          <w:kern w:val="0"/>
          <w:szCs w:val="24"/>
        </w:rPr>
        <w:t>1. H</w:t>
      </w:r>
      <w:r>
        <w:rPr>
          <w:rFonts w:hint="eastAsia" w:cs="Times New Roman"/>
          <w:color w:val="000000"/>
          <w:kern w:val="0"/>
          <w:szCs w:val="24"/>
        </w:rPr>
        <w:t>ere are the steps to generate a QR code for tenant self-registration</w:t>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Step 1: </w:t>
      </w:r>
      <w:r>
        <w:rPr>
          <w:rFonts w:hint="eastAsia" w:cs="Times New Roman"/>
          <w:color w:val="000000"/>
          <w:kern w:val="0"/>
          <w:szCs w:val="21"/>
        </w:rPr>
        <w:t xml:space="preserve">Go to Site and create a community. Fill in the necessary information including name, country/region. And enable </w:t>
      </w:r>
      <w:r>
        <w:rPr>
          <w:rFonts w:cs="Times New Roman"/>
          <w:color w:val="000000"/>
          <w:kern w:val="0"/>
          <w:szCs w:val="21"/>
        </w:rPr>
        <w:t>Registe</w:t>
      </w:r>
      <w:r>
        <w:rPr>
          <w:rFonts w:hint="eastAsia" w:cs="Times New Roman"/>
          <w:color w:val="000000"/>
          <w:kern w:val="0"/>
          <w:szCs w:val="21"/>
        </w:rPr>
        <w:t>r Account in the APP.</w:t>
      </w:r>
    </w:p>
    <w:p>
      <w:pPr>
        <w:autoSpaceDE w:val="0"/>
        <w:autoSpaceDN w:val="0"/>
        <w:adjustRightInd w:val="0"/>
        <w:spacing w:after="156"/>
        <w:ind w:left="420"/>
        <w:jc w:val="left"/>
        <w:rPr>
          <w:rFonts w:hint="eastAsia" w:cs="Times New Roman"/>
          <w:color w:val="000000"/>
          <w:kern w:val="0"/>
          <w:szCs w:val="21"/>
        </w:rPr>
      </w:pPr>
      <w:r>
        <w:drawing>
          <wp:inline distT="0" distB="0" distL="0" distR="0">
            <wp:extent cx="5579745" cy="2934970"/>
            <wp:effectExtent l="0" t="0" r="1905" b="0"/>
            <wp:docPr id="11572352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35280" name="图片 1"/>
                    <pic:cNvPicPr>
                      <a:picLocks noChangeAspect="1"/>
                    </pic:cNvPicPr>
                  </pic:nvPicPr>
                  <pic:blipFill>
                    <a:blip r:embed="rId76"/>
                    <a:stretch>
                      <a:fillRect/>
                    </a:stretch>
                  </pic:blipFill>
                  <pic:spPr>
                    <a:xfrm>
                      <a:off x="0" y="0"/>
                      <a:ext cx="5579745" cy="2934970"/>
                    </a:xfrm>
                    <a:prstGeom prst="rect">
                      <a:avLst/>
                    </a:prstGeom>
                  </pic:spPr>
                </pic:pic>
              </a:graphicData>
            </a:graphic>
          </wp:inline>
        </w:drawing>
      </w:r>
      <w:r>
        <w:t xml:space="preserve"> </w:t>
      </w:r>
      <w:r>
        <w:drawing>
          <wp:inline distT="0" distB="0" distL="0" distR="0">
            <wp:extent cx="5579745" cy="5617845"/>
            <wp:effectExtent l="0" t="0" r="1905" b="1905"/>
            <wp:docPr id="55731303" name="图片 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31303" name="图片 1" descr="图形用户界面, 应用程序, 电子邮件&#10;&#10;AI 生成的内容可能不正确。"/>
                    <pic:cNvPicPr>
                      <a:picLocks noChangeAspect="1"/>
                    </pic:cNvPicPr>
                  </pic:nvPicPr>
                  <pic:blipFill>
                    <a:blip r:embed="rId77"/>
                    <a:stretch>
                      <a:fillRect/>
                    </a:stretch>
                  </pic:blipFill>
                  <pic:spPr>
                    <a:xfrm>
                      <a:off x="0" y="0"/>
                      <a:ext cx="5579745" cy="5617845"/>
                    </a:xfrm>
                    <a:prstGeom prst="rect">
                      <a:avLst/>
                    </a:prstGeom>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Step </w:t>
      </w:r>
      <w:r>
        <w:rPr>
          <w:rFonts w:hint="eastAsia" w:cs="Times New Roman"/>
          <w:color w:val="000000"/>
          <w:kern w:val="0"/>
          <w:szCs w:val="21"/>
        </w:rPr>
        <w:t>2</w:t>
      </w:r>
      <w:r>
        <w:rPr>
          <w:rFonts w:cs="Times New Roman"/>
          <w:color w:val="000000"/>
          <w:kern w:val="0"/>
          <w:szCs w:val="21"/>
        </w:rPr>
        <w:t>:</w:t>
      </w:r>
      <w:r>
        <w:rPr>
          <w:rFonts w:hint="eastAsia" w:cs="Times New Roman"/>
          <w:color w:val="000000"/>
          <w:kern w:val="0"/>
          <w:szCs w:val="21"/>
        </w:rPr>
        <w:t xml:space="preserve"> </w:t>
      </w:r>
      <w:r>
        <w:rPr>
          <w:rFonts w:hint="eastAsia"/>
        </w:rPr>
        <w:t>Go to the site created and create a new building.</w:t>
      </w:r>
    </w:p>
    <w:p>
      <w:pPr>
        <w:autoSpaceDE w:val="0"/>
        <w:autoSpaceDN w:val="0"/>
        <w:adjustRightInd w:val="0"/>
        <w:spacing w:after="156"/>
        <w:ind w:left="420"/>
        <w:jc w:val="left"/>
        <w:rPr>
          <w:rFonts w:hint="eastAsia" w:cs="Times New Roman"/>
          <w:color w:val="000000"/>
          <w:kern w:val="0"/>
          <w:szCs w:val="21"/>
        </w:rPr>
      </w:pPr>
      <w:r>
        <w:drawing>
          <wp:inline distT="0" distB="0" distL="0" distR="0">
            <wp:extent cx="5579745" cy="3237230"/>
            <wp:effectExtent l="0" t="0" r="1905" b="1270"/>
            <wp:docPr id="163949661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96615" name="图片 1" descr="图形用户界面, 应用程序&#10;&#10;AI 生成的内容可能不正确。"/>
                    <pic:cNvPicPr>
                      <a:picLocks noChangeAspect="1"/>
                    </pic:cNvPicPr>
                  </pic:nvPicPr>
                  <pic:blipFill>
                    <a:blip r:embed="rId78"/>
                    <a:stretch>
                      <a:fillRect/>
                    </a:stretch>
                  </pic:blipFill>
                  <pic:spPr>
                    <a:xfrm>
                      <a:off x="0" y="0"/>
                      <a:ext cx="5579745" cy="3237230"/>
                    </a:xfrm>
                    <a:prstGeom prst="rect">
                      <a:avLst/>
                    </a:prstGeom>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Step </w:t>
      </w:r>
      <w:r>
        <w:rPr>
          <w:rFonts w:hint="eastAsia" w:cs="Times New Roman"/>
          <w:color w:val="000000"/>
          <w:kern w:val="0"/>
          <w:szCs w:val="21"/>
        </w:rPr>
        <w:t>3</w:t>
      </w:r>
      <w:r>
        <w:rPr>
          <w:rFonts w:cs="Times New Roman"/>
          <w:color w:val="000000"/>
          <w:kern w:val="0"/>
          <w:szCs w:val="21"/>
        </w:rPr>
        <w:t>:</w:t>
      </w:r>
      <w:r>
        <w:rPr>
          <w:rFonts w:hint="eastAsia" w:cs="Times New Roman"/>
          <w:color w:val="000000"/>
          <w:kern w:val="0"/>
          <w:szCs w:val="21"/>
        </w:rPr>
        <w:t xml:space="preserve"> Select the building created and create a new apartment. And after selecting No Use or Without Indoor Monitor, Generate Apartment QR Code will be shown. Enable it and set the </w:t>
      </w:r>
      <w:r>
        <w:rPr>
          <w:rFonts w:cs="Times New Roman"/>
          <w:color w:val="000000"/>
          <w:kern w:val="0"/>
          <w:szCs w:val="21"/>
        </w:rPr>
        <w:t>scannable</w:t>
      </w:r>
      <w:r>
        <w:rPr>
          <w:rFonts w:hint="eastAsia" w:cs="Times New Roman"/>
          <w:color w:val="000000"/>
          <w:kern w:val="0"/>
          <w:szCs w:val="21"/>
        </w:rPr>
        <w:t xml:space="preserve"> times.</w:t>
      </w:r>
    </w:p>
    <w:p>
      <w:pPr>
        <w:autoSpaceDE w:val="0"/>
        <w:autoSpaceDN w:val="0"/>
        <w:adjustRightInd w:val="0"/>
        <w:spacing w:after="156"/>
        <w:ind w:left="420"/>
        <w:jc w:val="left"/>
        <w:rPr>
          <w:rFonts w:hint="eastAsia" w:cs="Times New Roman"/>
          <w:color w:val="000000"/>
          <w:kern w:val="0"/>
          <w:szCs w:val="21"/>
        </w:rPr>
      </w:pPr>
      <w:r>
        <w:drawing>
          <wp:inline distT="0" distB="0" distL="0" distR="0">
            <wp:extent cx="5579745" cy="4269105"/>
            <wp:effectExtent l="0" t="0" r="1905" b="0"/>
            <wp:docPr id="437050400"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50400" name="图片 1" descr="图形用户界面, 文本, 应用程序&#10;&#10;AI 生成的内容可能不正确。"/>
                    <pic:cNvPicPr>
                      <a:picLocks noChangeAspect="1"/>
                    </pic:cNvPicPr>
                  </pic:nvPicPr>
                  <pic:blipFill>
                    <a:blip r:embed="rId79"/>
                    <a:stretch>
                      <a:fillRect/>
                    </a:stretch>
                  </pic:blipFill>
                  <pic:spPr>
                    <a:xfrm>
                      <a:off x="0" y="0"/>
                      <a:ext cx="5579745" cy="4269105"/>
                    </a:xfrm>
                    <a:prstGeom prst="rect">
                      <a:avLst/>
                    </a:prstGeom>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r>
        <w:rPr>
          <w:rFonts w:hint="eastAsia" w:cs="Times New Roman"/>
          <w:color w:val="000000"/>
          <w:kern w:val="0"/>
          <w:szCs w:val="21"/>
        </w:rPr>
        <w:t>Step 4</w:t>
      </w:r>
      <w:r>
        <w:rPr>
          <w:rFonts w:cs="Times New Roman"/>
          <w:color w:val="000000"/>
          <w:kern w:val="0"/>
          <w:szCs w:val="21"/>
        </w:rPr>
        <w:t xml:space="preserve">:  </w:t>
      </w:r>
      <w:r>
        <w:rPr>
          <w:rFonts w:hint="eastAsia" w:cs="Times New Roman"/>
          <w:color w:val="000000"/>
          <w:kern w:val="0"/>
          <w:szCs w:val="21"/>
        </w:rPr>
        <w:t>Click details of dedicated apartment, the QR code will be shown. It</w:t>
      </w:r>
      <w:r>
        <w:rPr>
          <w:rFonts w:cs="Times New Roman"/>
          <w:color w:val="000000"/>
          <w:kern w:val="0"/>
          <w:szCs w:val="21"/>
        </w:rPr>
        <w:t>’</w:t>
      </w:r>
      <w:r>
        <w:rPr>
          <w:rFonts w:hint="eastAsia" w:cs="Times New Roman"/>
          <w:color w:val="000000"/>
          <w:kern w:val="0"/>
          <w:szCs w:val="21"/>
        </w:rPr>
        <w:t>s allowed to download the QR code.</w:t>
      </w:r>
    </w:p>
    <w:p>
      <w:pPr>
        <w:autoSpaceDE w:val="0"/>
        <w:autoSpaceDN w:val="0"/>
        <w:adjustRightInd w:val="0"/>
        <w:spacing w:after="156"/>
        <w:ind w:left="227" w:hanging="227"/>
        <w:jc w:val="center"/>
        <w:rPr>
          <w:rFonts w:hint="eastAsia"/>
        </w:rPr>
      </w:pPr>
      <w:r>
        <w:drawing>
          <wp:inline distT="0" distB="0" distL="0" distR="0">
            <wp:extent cx="5579745" cy="3121660"/>
            <wp:effectExtent l="0" t="0" r="1905" b="2540"/>
            <wp:docPr id="1737394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94148" name="图片 1"/>
                    <pic:cNvPicPr>
                      <a:picLocks noChangeAspect="1"/>
                    </pic:cNvPicPr>
                  </pic:nvPicPr>
                  <pic:blipFill>
                    <a:blip r:embed="rId80"/>
                    <a:stretch>
                      <a:fillRect/>
                    </a:stretch>
                  </pic:blipFill>
                  <pic:spPr>
                    <a:xfrm>
                      <a:off x="0" y="0"/>
                      <a:ext cx="5579745" cy="3121660"/>
                    </a:xfrm>
                    <a:prstGeom prst="rect">
                      <a:avLst/>
                    </a:prstGeom>
                  </pic:spPr>
                </pic:pic>
              </a:graphicData>
            </a:graphic>
          </wp:inline>
        </w:drawing>
      </w:r>
    </w:p>
    <w:p>
      <w:pPr>
        <w:autoSpaceDE w:val="0"/>
        <w:autoSpaceDN w:val="0"/>
        <w:adjustRightInd w:val="0"/>
        <w:spacing w:after="156"/>
        <w:ind w:left="227" w:hanging="227"/>
        <w:jc w:val="center"/>
        <w:rPr>
          <w:rFonts w:hint="eastAsia"/>
        </w:rPr>
      </w:pPr>
      <w:r>
        <w:drawing>
          <wp:inline distT="0" distB="0" distL="0" distR="0">
            <wp:extent cx="5579745" cy="5166995"/>
            <wp:effectExtent l="0" t="0" r="1905" b="0"/>
            <wp:docPr id="1323841332"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841332" name="图片 1" descr="图形用户界面&#10;&#10;AI 生成的内容可能不正确。"/>
                    <pic:cNvPicPr>
                      <a:picLocks noChangeAspect="1"/>
                    </pic:cNvPicPr>
                  </pic:nvPicPr>
                  <pic:blipFill>
                    <a:blip r:embed="rId81"/>
                    <a:stretch>
                      <a:fillRect/>
                    </a:stretch>
                  </pic:blipFill>
                  <pic:spPr>
                    <a:xfrm>
                      <a:off x="0" y="0"/>
                      <a:ext cx="5579745" cy="5166995"/>
                    </a:xfrm>
                    <a:prstGeom prst="rect">
                      <a:avLst/>
                    </a:prstGeom>
                  </pic:spPr>
                </pic:pic>
              </a:graphicData>
            </a:graphic>
          </wp:inline>
        </w:drawing>
      </w:r>
    </w:p>
    <w:p>
      <w:pPr>
        <w:pStyle w:val="4"/>
        <w:numPr>
          <w:ilvl w:val="0"/>
          <w:numId w:val="0"/>
        </w:numPr>
        <w:spacing w:after="156"/>
        <w:ind w:left="227" w:hanging="227"/>
        <w:rPr>
          <w:rFonts w:hint="eastAsia"/>
        </w:rPr>
      </w:pPr>
      <w:r>
        <w:rPr>
          <w:rFonts w:hint="eastAsia"/>
        </w:rPr>
        <w:t>5.3.6 Landline</w:t>
      </w:r>
    </w:p>
    <w:p>
      <w:pPr>
        <w:spacing w:after="156"/>
        <w:rPr>
          <w:rFonts w:hint="eastAsia"/>
        </w:rPr>
      </w:pPr>
      <w:r>
        <w:rPr>
          <w:rFonts w:hint="eastAsia"/>
        </w:rPr>
        <w:t>1. Here are the steps to enable landline feature</w:t>
      </w:r>
    </w:p>
    <w:p>
      <w:pPr>
        <w:pStyle w:val="25"/>
        <w:numPr>
          <w:ilvl w:val="0"/>
          <w:numId w:val="13"/>
        </w:numPr>
        <w:spacing w:after="156"/>
        <w:ind w:firstLineChars="0"/>
        <w:rPr>
          <w:rFonts w:hint="eastAsia" w:cs="Times New Roman"/>
          <w:b/>
          <w:bCs/>
          <w:color w:val="000000"/>
          <w:kern w:val="0"/>
          <w:szCs w:val="21"/>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1</w:t>
      </w:r>
      <w:r>
        <w:rPr>
          <w:rFonts w:cs="Times New Roman"/>
          <w:color w:val="000000"/>
          <w:kern w:val="0"/>
          <w:szCs w:val="21"/>
        </w:rPr>
        <w:t xml:space="preserve">: </w:t>
      </w:r>
      <w:r>
        <w:rPr>
          <w:rFonts w:hint="eastAsia" w:cs="Times New Roman"/>
          <w:color w:val="000000"/>
          <w:kern w:val="0"/>
          <w:szCs w:val="21"/>
        </w:rPr>
        <w:t>Make sure the device added can support landline feature.</w:t>
      </w:r>
      <w:r>
        <w:rPr>
          <w:rFonts w:cs="Times New Roman"/>
          <w:color w:val="000000"/>
          <w:kern w:val="0"/>
          <w:szCs w:val="21"/>
        </w:rPr>
        <w:t xml:space="preserve"> </w:t>
      </w:r>
    </w:p>
    <w:p>
      <w:pPr>
        <w:pStyle w:val="25"/>
        <w:numPr>
          <w:ilvl w:val="0"/>
          <w:numId w:val="14"/>
        </w:numPr>
        <w:spacing w:after="156"/>
        <w:ind w:firstLineChars="0"/>
        <w:jc w:val="left"/>
        <w:rPr>
          <w:rFonts w:hint="eastAsia" w:cs="Times New Roman"/>
          <w:b/>
          <w:bCs/>
          <w:color w:val="000000"/>
          <w:kern w:val="0"/>
          <w:szCs w:val="21"/>
        </w:rPr>
      </w:pPr>
      <w:r>
        <w:rPr>
          <w:rFonts w:hint="eastAsia" w:cs="Times New Roman"/>
          <w:color w:val="000000"/>
          <w:kern w:val="0"/>
          <w:szCs w:val="21"/>
        </w:rPr>
        <w:t xml:space="preserve">Step 2: </w:t>
      </w:r>
      <w:r>
        <w:rPr>
          <w:rFonts w:hint="eastAsia"/>
        </w:rPr>
        <w:t>N</w:t>
      </w:r>
      <w:r>
        <w:t xml:space="preserve">avigate to Site </w:t>
      </w:r>
      <w:r>
        <w:rPr>
          <w:rFonts w:hint="eastAsia"/>
        </w:rPr>
        <w:t>, click</w:t>
      </w:r>
      <w:r>
        <w:t xml:space="preserve"> Community, select the desired community, then choose the corresponding building</w:t>
      </w:r>
      <w:r>
        <w:rPr>
          <w:rFonts w:hint="eastAsia"/>
        </w:rPr>
        <w:t xml:space="preserve"> to check the apartments.</w:t>
      </w:r>
      <w:r>
        <w:t xml:space="preserve"> </w:t>
      </w:r>
      <w:r>
        <w:drawing>
          <wp:inline distT="0" distB="0" distL="0" distR="0">
            <wp:extent cx="5579745" cy="2991485"/>
            <wp:effectExtent l="0" t="0" r="1905" b="0"/>
            <wp:docPr id="185032132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321325" name="图片 1" descr="图形用户界面, 应用程序&#10;&#10;AI 生成的内容可能不正确。"/>
                    <pic:cNvPicPr>
                      <a:picLocks noChangeAspect="1"/>
                    </pic:cNvPicPr>
                  </pic:nvPicPr>
                  <pic:blipFill>
                    <a:blip r:embed="rId82"/>
                    <a:stretch>
                      <a:fillRect/>
                    </a:stretch>
                  </pic:blipFill>
                  <pic:spPr>
                    <a:xfrm>
                      <a:off x="0" y="0"/>
                      <a:ext cx="5579745" cy="2991485"/>
                    </a:xfrm>
                    <a:prstGeom prst="rect">
                      <a:avLst/>
                    </a:prstGeom>
                  </pic:spPr>
                </pic:pic>
              </a:graphicData>
            </a:graphic>
          </wp:inline>
        </w:drawing>
      </w:r>
    </w:p>
    <w:p>
      <w:pPr>
        <w:numPr>
          <w:ilvl w:val="0"/>
          <w:numId w:val="8"/>
        </w:numPr>
        <w:spacing w:after="156"/>
        <w:jc w:val="left"/>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 xml:space="preserve">tep 3: </w:t>
      </w:r>
      <w:r>
        <w:rPr>
          <w:rFonts w:hint="eastAsia" w:cs="Times New Roman"/>
          <w:color w:val="000000"/>
          <w:kern w:val="0"/>
          <w:szCs w:val="21"/>
        </w:rPr>
        <w:t>Click Edit to open the settings for the apartment you want to</w:t>
      </w:r>
    </w:p>
    <w:p>
      <w:pPr>
        <w:spacing w:after="156"/>
        <w:ind w:left="420"/>
        <w:jc w:val="left"/>
        <w:rPr>
          <w:rFonts w:hint="eastAsia" w:cs="Times New Roman"/>
          <w:color w:val="000000"/>
          <w:kern w:val="0"/>
          <w:szCs w:val="21"/>
        </w:rPr>
      </w:pPr>
      <w:r>
        <w:rPr>
          <w:rFonts w:hint="eastAsia" w:cs="Times New Roman"/>
          <w:color w:val="000000"/>
          <w:kern w:val="0"/>
          <w:szCs w:val="21"/>
        </w:rPr>
        <w:t>configure landline</w:t>
      </w:r>
      <w:r>
        <w:rPr>
          <w:rFonts w:cs="Times New Roman"/>
          <w:color w:val="000000"/>
          <w:kern w:val="0"/>
          <w:szCs w:val="21"/>
        </w:rPr>
        <w:t xml:space="preserve"> </w:t>
      </w:r>
      <w:r>
        <w:drawing>
          <wp:inline distT="0" distB="0" distL="0" distR="0">
            <wp:extent cx="5579745" cy="2991485"/>
            <wp:effectExtent l="0" t="0" r="1905" b="0"/>
            <wp:docPr id="2024012110"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012110" name="图片 1" descr="图形用户界面, 文本, 应用程序, 电子邮件&#10;&#10;AI 生成的内容可能不正确。"/>
                    <pic:cNvPicPr>
                      <a:picLocks noChangeAspect="1"/>
                    </pic:cNvPicPr>
                  </pic:nvPicPr>
                  <pic:blipFill>
                    <a:blip r:embed="rId83"/>
                    <a:stretch>
                      <a:fillRect/>
                    </a:stretch>
                  </pic:blipFill>
                  <pic:spPr>
                    <a:xfrm>
                      <a:off x="0" y="0"/>
                      <a:ext cx="5579745" cy="2991485"/>
                    </a:xfrm>
                    <a:prstGeom prst="rect">
                      <a:avLst/>
                    </a:prstGeom>
                  </pic:spPr>
                </pic:pic>
              </a:graphicData>
            </a:graphic>
          </wp:inline>
        </w:drawing>
      </w:r>
    </w:p>
    <w:p>
      <w:pPr>
        <w:numPr>
          <w:ilvl w:val="0"/>
          <w:numId w:val="8"/>
        </w:numPr>
        <w:spacing w:after="156"/>
        <w:rPr>
          <w:rFonts w:hint="eastAsia" w:cs="Times New Roman"/>
          <w:color w:val="000000"/>
          <w:kern w:val="0"/>
          <w:szCs w:val="21"/>
        </w:rPr>
      </w:pPr>
      <w:r>
        <w:rPr>
          <w:rFonts w:hint="eastAsia" w:cs="Times New Roman"/>
          <w:color w:val="000000"/>
          <w:kern w:val="0"/>
          <w:szCs w:val="21"/>
        </w:rPr>
        <w:t>Step</w:t>
      </w:r>
      <w:r>
        <w:rPr>
          <w:rFonts w:cs="Times New Roman"/>
          <w:color w:val="000000"/>
          <w:kern w:val="0"/>
          <w:szCs w:val="21"/>
        </w:rPr>
        <w:t xml:space="preserve"> 4</w:t>
      </w:r>
      <w:r>
        <w:rPr>
          <w:rFonts w:hint="eastAsia" w:cs="Times New Roman"/>
          <w:color w:val="000000"/>
          <w:kern w:val="0"/>
          <w:szCs w:val="21"/>
        </w:rPr>
        <w:t>:</w:t>
      </w:r>
      <w:r>
        <w:rPr>
          <w:rFonts w:cs="Times New Roman"/>
          <w:color w:val="000000"/>
          <w:kern w:val="0"/>
          <w:szCs w:val="21"/>
        </w:rPr>
        <w:t xml:space="preserve"> </w:t>
      </w:r>
      <w:r>
        <w:rPr>
          <w:rFonts w:hint="eastAsia" w:cs="Times New Roman"/>
          <w:color w:val="000000"/>
          <w:kern w:val="0"/>
          <w:szCs w:val="21"/>
        </w:rPr>
        <w:t>Enable Value-added Services, then select the call type and fill in the phone number you want to use</w:t>
      </w:r>
    </w:p>
    <w:p>
      <w:pPr>
        <w:spacing w:after="156"/>
        <w:jc w:val="center"/>
        <w:rPr>
          <w:rFonts w:hint="eastAsia" w:cs="Times New Roman"/>
          <w:color w:val="000000"/>
          <w:kern w:val="0"/>
          <w:szCs w:val="21"/>
        </w:rPr>
      </w:pPr>
      <w:r>
        <w:drawing>
          <wp:inline distT="0" distB="0" distL="0" distR="0">
            <wp:extent cx="4249420" cy="4299585"/>
            <wp:effectExtent l="0" t="0" r="0" b="5715"/>
            <wp:docPr id="509813909"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13909" name="图片 1" descr="图形用户界面, 文本, 应用程序, 电子邮件&#10;&#10;AI 生成的内容可能不正确。"/>
                    <pic:cNvPicPr>
                      <a:picLocks noChangeAspect="1"/>
                    </pic:cNvPicPr>
                  </pic:nvPicPr>
                  <pic:blipFill>
                    <a:blip r:embed="rId84"/>
                    <a:stretch>
                      <a:fillRect/>
                    </a:stretch>
                  </pic:blipFill>
                  <pic:spPr>
                    <a:xfrm>
                      <a:off x="0" y="0"/>
                      <a:ext cx="4253015" cy="4303353"/>
                    </a:xfrm>
                    <a:prstGeom prst="rect">
                      <a:avLst/>
                    </a:prstGeom>
                  </pic:spPr>
                </pic:pic>
              </a:graphicData>
            </a:graphic>
          </wp:inline>
        </w:drawing>
      </w:r>
    </w:p>
    <w:p>
      <w:pPr>
        <w:pStyle w:val="4"/>
        <w:numPr>
          <w:ilvl w:val="2"/>
          <w:numId w:val="15"/>
        </w:numPr>
        <w:spacing w:after="156"/>
        <w:rPr>
          <w:rFonts w:hint="eastAsia"/>
          <w:szCs w:val="24"/>
        </w:rPr>
      </w:pPr>
      <w:r>
        <w:rPr>
          <w:szCs w:val="24"/>
        </w:rPr>
        <w:t xml:space="preserve">Add a </w:t>
      </w:r>
      <w:r>
        <w:rPr>
          <w:rFonts w:hint="eastAsia"/>
          <w:szCs w:val="24"/>
        </w:rPr>
        <w:t>Single-Family</w:t>
      </w:r>
    </w:p>
    <w:p>
      <w:pPr>
        <w:spacing w:after="156"/>
        <w:rPr>
          <w:rFonts w:hint="eastAsia" w:cs="Times New Roman"/>
          <w:color w:val="000000"/>
          <w:kern w:val="0"/>
          <w:szCs w:val="24"/>
        </w:rPr>
      </w:pPr>
      <w:bookmarkStart w:id="37" w:name="_Toc206768443"/>
      <w:r>
        <w:rPr>
          <w:rFonts w:cs="Times New Roman"/>
          <w:color w:val="000000"/>
          <w:kern w:val="0"/>
          <w:szCs w:val="24"/>
        </w:rPr>
        <w:t xml:space="preserve">1. </w:t>
      </w:r>
      <w:r>
        <w:rPr>
          <w:rFonts w:hint="eastAsia" w:cs="Times New Roman"/>
          <w:color w:val="000000"/>
          <w:kern w:val="0"/>
          <w:szCs w:val="24"/>
        </w:rPr>
        <w:t xml:space="preserve">Here are the steps to </w:t>
      </w:r>
      <w:r>
        <w:rPr>
          <w:rFonts w:cs="Times New Roman"/>
          <w:color w:val="000000"/>
          <w:kern w:val="0"/>
          <w:szCs w:val="24"/>
        </w:rPr>
        <w:t>creat</w:t>
      </w:r>
      <w:r>
        <w:rPr>
          <w:rFonts w:hint="eastAsia" w:cs="Times New Roman"/>
          <w:color w:val="000000"/>
          <w:kern w:val="0"/>
          <w:szCs w:val="24"/>
        </w:rPr>
        <w:t>e a single-</w:t>
      </w:r>
      <w:r>
        <w:rPr>
          <w:rFonts w:cs="Times New Roman"/>
          <w:color w:val="000000"/>
          <w:kern w:val="0"/>
          <w:szCs w:val="24"/>
        </w:rPr>
        <w:t>family</w:t>
      </w:r>
      <w:bookmarkEnd w:id="37"/>
    </w:p>
    <w:p>
      <w:pPr>
        <w:numPr>
          <w:ilvl w:val="0"/>
          <w:numId w:val="10"/>
        </w:numPr>
        <w:autoSpaceDE w:val="0"/>
        <w:autoSpaceDN w:val="0"/>
        <w:adjustRightInd w:val="0"/>
        <w:spacing w:after="156"/>
        <w:jc w:val="left"/>
        <w:rPr>
          <w:rFonts w:hint="eastAsia" w:cs="Times New Roman"/>
          <w:color w:val="000000"/>
          <w:kern w:val="0"/>
          <w:szCs w:val="21"/>
        </w:rPr>
      </w:pPr>
      <w:bookmarkStart w:id="38" w:name="_Toc206768444"/>
      <w:r>
        <w:rPr>
          <w:rFonts w:cs="Times New Roman"/>
          <w:color w:val="000000"/>
          <w:kern w:val="0"/>
          <w:szCs w:val="21"/>
        </w:rPr>
        <w:t xml:space="preserve">Step 1: </w:t>
      </w:r>
      <w:r>
        <w:rPr>
          <w:rFonts w:hint="eastAsia" w:cs="Times New Roman"/>
          <w:color w:val="000000"/>
          <w:kern w:val="0"/>
          <w:szCs w:val="21"/>
        </w:rPr>
        <w:t>Click Single-Family, then New Single-Family to add a new single-family.</w:t>
      </w:r>
      <w:bookmarkEnd w:id="38"/>
    </w:p>
    <w:p>
      <w:pPr>
        <w:spacing w:after="156"/>
        <w:rPr>
          <w:rFonts w:hint="eastAsia" w:cs="Times New Roman"/>
          <w:color w:val="000000"/>
          <w:kern w:val="0"/>
          <w:szCs w:val="21"/>
        </w:rPr>
      </w:pPr>
    </w:p>
    <w:p>
      <w:pPr>
        <w:autoSpaceDE w:val="0"/>
        <w:autoSpaceDN w:val="0"/>
        <w:adjustRightInd w:val="0"/>
        <w:spacing w:after="156"/>
        <w:jc w:val="center"/>
        <w:rPr>
          <w:rFonts w:hint="eastAsia" w:cs="Times New Roman"/>
          <w:color w:val="000000"/>
          <w:kern w:val="0"/>
          <w:szCs w:val="21"/>
        </w:rPr>
      </w:pPr>
      <w:r>
        <w:drawing>
          <wp:inline distT="0" distB="0" distL="0" distR="0">
            <wp:extent cx="5579745" cy="2934970"/>
            <wp:effectExtent l="0" t="0" r="1905" b="0"/>
            <wp:docPr id="191658815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88155" name="图片 1" descr="图形用户界面, 应用程序&#10;&#10;AI 生成的内容可能不正确。"/>
                    <pic:cNvPicPr>
                      <a:picLocks noChangeAspect="1"/>
                    </pic:cNvPicPr>
                  </pic:nvPicPr>
                  <pic:blipFill>
                    <a:blip r:embed="rId85"/>
                    <a:stretch>
                      <a:fillRect/>
                    </a:stretch>
                  </pic:blipFill>
                  <pic:spPr>
                    <a:xfrm>
                      <a:off x="0" y="0"/>
                      <a:ext cx="5579745" cy="2934970"/>
                    </a:xfrm>
                    <a:prstGeom prst="rect">
                      <a:avLst/>
                    </a:prstGeom>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bookmarkStart w:id="39" w:name="_Toc206768445"/>
      <w:r>
        <w:rPr>
          <w:rFonts w:cs="Times New Roman"/>
          <w:color w:val="000000"/>
          <w:kern w:val="0"/>
          <w:szCs w:val="21"/>
        </w:rPr>
        <w:t xml:space="preserve">Step </w:t>
      </w:r>
      <w:r>
        <w:rPr>
          <w:rFonts w:hint="eastAsia" w:cs="Times New Roman"/>
          <w:color w:val="000000"/>
          <w:kern w:val="0"/>
          <w:szCs w:val="21"/>
        </w:rPr>
        <w:t>2</w:t>
      </w:r>
      <w:r>
        <w:rPr>
          <w:rFonts w:cs="Times New Roman"/>
          <w:color w:val="000000"/>
          <w:kern w:val="0"/>
          <w:szCs w:val="21"/>
        </w:rPr>
        <w:t xml:space="preserve">: </w:t>
      </w:r>
      <w:r>
        <w:rPr>
          <w:rFonts w:hint="eastAsia" w:cs="Times New Roman"/>
          <w:color w:val="000000"/>
          <w:kern w:val="0"/>
          <w:szCs w:val="21"/>
        </w:rPr>
        <w:t>Click Single-Family, then New Single-Family to add a new single-family. Name, country/region and license selection are necessary. You can select to add device to this site on the same page.</w:t>
      </w:r>
      <w:bookmarkEnd w:id="39"/>
      <w:bookmarkStart w:id="40" w:name="_Toc206768446"/>
    </w:p>
    <w:p>
      <w:pPr>
        <w:spacing w:after="156"/>
        <w:jc w:val="center"/>
        <w:rPr>
          <w:rFonts w:hint="eastAsia" w:cs="Times New Roman"/>
        </w:rPr>
      </w:pPr>
      <w:r>
        <w:drawing>
          <wp:inline distT="0" distB="0" distL="0" distR="0">
            <wp:extent cx="4434205" cy="3846195"/>
            <wp:effectExtent l="0" t="0" r="4445" b="1905"/>
            <wp:docPr id="76996886" name="图片 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6886" name="图片 1" descr="图形用户界面, 应用程序, 电子邮件&#10;&#10;AI 生成的内容可能不正确。"/>
                    <pic:cNvPicPr>
                      <a:picLocks noChangeAspect="1"/>
                    </pic:cNvPicPr>
                  </pic:nvPicPr>
                  <pic:blipFill>
                    <a:blip r:embed="rId86"/>
                    <a:stretch>
                      <a:fillRect/>
                    </a:stretch>
                  </pic:blipFill>
                  <pic:spPr>
                    <a:xfrm>
                      <a:off x="0" y="0"/>
                      <a:ext cx="4453307" cy="3863385"/>
                    </a:xfrm>
                    <a:prstGeom prst="rect">
                      <a:avLst/>
                    </a:prstGeom>
                  </pic:spPr>
                </pic:pic>
              </a:graphicData>
            </a:graphic>
          </wp:inline>
        </w:drawing>
      </w:r>
      <w:bookmarkEnd w:id="40"/>
    </w:p>
    <w:p>
      <w:pPr>
        <w:numPr>
          <w:ilvl w:val="0"/>
          <w:numId w:val="10"/>
        </w:numPr>
        <w:autoSpaceDE w:val="0"/>
        <w:autoSpaceDN w:val="0"/>
        <w:adjustRightInd w:val="0"/>
        <w:spacing w:after="156"/>
        <w:jc w:val="left"/>
        <w:rPr>
          <w:rFonts w:hint="eastAsia" w:cs="Times New Roman"/>
          <w:color w:val="000000"/>
          <w:kern w:val="0"/>
          <w:szCs w:val="21"/>
        </w:rPr>
      </w:pPr>
      <w:bookmarkStart w:id="41" w:name="_Toc206768447"/>
      <w:r>
        <w:rPr>
          <w:rFonts w:cs="Times New Roman"/>
          <w:color w:val="000000"/>
          <w:kern w:val="0"/>
          <w:szCs w:val="21"/>
        </w:rPr>
        <w:t xml:space="preserve">Step </w:t>
      </w:r>
      <w:r>
        <w:rPr>
          <w:rFonts w:hint="eastAsia" w:cs="Times New Roman"/>
          <w:color w:val="000000"/>
          <w:kern w:val="0"/>
          <w:szCs w:val="21"/>
        </w:rPr>
        <w:t>3</w:t>
      </w:r>
      <w:r>
        <w:rPr>
          <w:rFonts w:cs="Times New Roman"/>
          <w:color w:val="000000"/>
          <w:kern w:val="0"/>
          <w:szCs w:val="21"/>
        </w:rPr>
        <w:t xml:space="preserve">: </w:t>
      </w:r>
      <w:r>
        <w:rPr>
          <w:rFonts w:hint="eastAsia" w:cs="Times New Roman"/>
          <w:color w:val="000000"/>
          <w:kern w:val="0"/>
          <w:szCs w:val="21"/>
        </w:rPr>
        <w:t>Click Device, then Add Device to add a new device to this site.</w:t>
      </w:r>
      <w:bookmarkEnd w:id="41"/>
    </w:p>
    <w:p>
      <w:pPr>
        <w:autoSpaceDE w:val="0"/>
        <w:autoSpaceDN w:val="0"/>
        <w:adjustRightInd w:val="0"/>
        <w:spacing w:after="156"/>
        <w:jc w:val="center"/>
        <w:rPr>
          <w:rFonts w:hint="eastAsia" w:cs="Times New Roman"/>
          <w:color w:val="000000"/>
          <w:kern w:val="0"/>
          <w:szCs w:val="21"/>
        </w:rPr>
      </w:pPr>
      <w:r>
        <w:drawing>
          <wp:inline distT="0" distB="0" distL="0" distR="0">
            <wp:extent cx="5579745" cy="2406650"/>
            <wp:effectExtent l="0" t="0" r="1905" b="0"/>
            <wp:docPr id="1204419972"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19972" name="图片 1" descr="图形用户界面&#10;&#10;AI 生成的内容可能不正确。"/>
                    <pic:cNvPicPr>
                      <a:picLocks noChangeAspect="1"/>
                    </pic:cNvPicPr>
                  </pic:nvPicPr>
                  <pic:blipFill>
                    <a:blip r:embed="rId87"/>
                    <a:stretch>
                      <a:fillRect/>
                    </a:stretch>
                  </pic:blipFill>
                  <pic:spPr>
                    <a:xfrm>
                      <a:off x="0" y="0"/>
                      <a:ext cx="5579745" cy="2406650"/>
                    </a:xfrm>
                    <a:prstGeom prst="rect">
                      <a:avLst/>
                    </a:prstGeom>
                  </pic:spPr>
                </pic:pic>
              </a:graphicData>
            </a:graphic>
          </wp:inline>
        </w:drawing>
      </w:r>
    </w:p>
    <w:p>
      <w:pPr>
        <w:autoSpaceDE w:val="0"/>
        <w:autoSpaceDN w:val="0"/>
        <w:adjustRightInd w:val="0"/>
        <w:spacing w:after="156"/>
        <w:jc w:val="center"/>
        <w:rPr>
          <w:rFonts w:hint="eastAsia" w:cs="Times New Roman"/>
          <w:color w:val="000000"/>
          <w:kern w:val="0"/>
          <w:szCs w:val="21"/>
        </w:rPr>
      </w:pPr>
    </w:p>
    <w:p>
      <w:pPr>
        <w:numPr>
          <w:ilvl w:val="0"/>
          <w:numId w:val="10"/>
        </w:numPr>
        <w:autoSpaceDE w:val="0"/>
        <w:autoSpaceDN w:val="0"/>
        <w:adjustRightInd w:val="0"/>
        <w:spacing w:after="156"/>
        <w:jc w:val="left"/>
        <w:rPr>
          <w:rFonts w:hint="eastAsia" w:cs="Times New Roman"/>
          <w:color w:val="000000"/>
          <w:kern w:val="0"/>
          <w:szCs w:val="21"/>
        </w:rPr>
      </w:pPr>
      <w:bookmarkStart w:id="42" w:name="_Toc206768448"/>
      <w:r>
        <w:rPr>
          <w:rFonts w:cs="Times New Roman"/>
          <w:color w:val="000000"/>
          <w:kern w:val="0"/>
          <w:szCs w:val="21"/>
        </w:rPr>
        <w:t xml:space="preserve">Step </w:t>
      </w:r>
      <w:r>
        <w:rPr>
          <w:rFonts w:hint="eastAsia" w:cs="Times New Roman"/>
          <w:color w:val="000000"/>
          <w:kern w:val="0"/>
          <w:szCs w:val="21"/>
        </w:rPr>
        <w:t>4</w:t>
      </w:r>
      <w:r>
        <w:rPr>
          <w:rFonts w:cs="Times New Roman"/>
          <w:color w:val="000000"/>
          <w:kern w:val="0"/>
          <w:szCs w:val="21"/>
        </w:rPr>
        <w:t xml:space="preserve">: </w:t>
      </w:r>
      <w:r>
        <w:rPr>
          <w:rFonts w:hint="eastAsia" w:cs="Times New Roman"/>
          <w:color w:val="000000"/>
          <w:kern w:val="0"/>
          <w:szCs w:val="21"/>
        </w:rPr>
        <w:t>Click Resident, then Add Resident to add a new resident.</w:t>
      </w:r>
      <w:bookmarkEnd w:id="42"/>
    </w:p>
    <w:p>
      <w:pPr>
        <w:autoSpaceDE w:val="0"/>
        <w:autoSpaceDN w:val="0"/>
        <w:adjustRightInd w:val="0"/>
        <w:spacing w:after="156"/>
        <w:jc w:val="center"/>
        <w:rPr>
          <w:rFonts w:hint="eastAsia" w:cs="Times New Roman"/>
          <w:color w:val="000000"/>
          <w:kern w:val="0"/>
          <w:szCs w:val="21"/>
        </w:rPr>
      </w:pPr>
      <w:r>
        <w:drawing>
          <wp:inline distT="0" distB="0" distL="0" distR="0">
            <wp:extent cx="5579745" cy="2239010"/>
            <wp:effectExtent l="0" t="0" r="1905" b="8890"/>
            <wp:docPr id="853800873"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00873" name="图片 1" descr="图形用户界面&#10;&#10;AI 生成的内容可能不正确。"/>
                    <pic:cNvPicPr>
                      <a:picLocks noChangeAspect="1"/>
                    </pic:cNvPicPr>
                  </pic:nvPicPr>
                  <pic:blipFill>
                    <a:blip r:embed="rId88"/>
                    <a:stretch>
                      <a:fillRect/>
                    </a:stretch>
                  </pic:blipFill>
                  <pic:spPr>
                    <a:xfrm>
                      <a:off x="0" y="0"/>
                      <a:ext cx="5579745" cy="2239010"/>
                    </a:xfrm>
                    <a:prstGeom prst="rect">
                      <a:avLst/>
                    </a:prstGeom>
                  </pic:spPr>
                </pic:pic>
              </a:graphicData>
            </a:graphic>
          </wp:inline>
        </w:drawing>
      </w:r>
      <w:r>
        <w:drawing>
          <wp:inline distT="0" distB="0" distL="0" distR="0">
            <wp:extent cx="4088765" cy="3637280"/>
            <wp:effectExtent l="0" t="0" r="6985" b="1270"/>
            <wp:docPr id="119579481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94818" name="图片 1" descr="图形用户界面, 应用程序&#10;&#10;AI 生成的内容可能不正确。"/>
                    <pic:cNvPicPr>
                      <a:picLocks noChangeAspect="1"/>
                    </pic:cNvPicPr>
                  </pic:nvPicPr>
                  <pic:blipFill>
                    <a:blip r:embed="rId89"/>
                    <a:stretch>
                      <a:fillRect/>
                    </a:stretch>
                  </pic:blipFill>
                  <pic:spPr>
                    <a:xfrm>
                      <a:off x="0" y="0"/>
                      <a:ext cx="4101584" cy="3648342"/>
                    </a:xfrm>
                    <a:prstGeom prst="rect">
                      <a:avLst/>
                    </a:prstGeom>
                  </pic:spPr>
                </pic:pic>
              </a:graphicData>
            </a:graphic>
          </wp:inline>
        </w:drawing>
      </w:r>
    </w:p>
    <w:p>
      <w:pPr>
        <w:pStyle w:val="4"/>
        <w:numPr>
          <w:ilvl w:val="2"/>
          <w:numId w:val="16"/>
        </w:numPr>
        <w:spacing w:after="156"/>
        <w:rPr>
          <w:rFonts w:hint="eastAsia"/>
          <w:szCs w:val="24"/>
        </w:rPr>
      </w:pPr>
      <w:r>
        <w:rPr>
          <w:szCs w:val="24"/>
        </w:rPr>
        <w:t>Report Device Anomalies</w:t>
      </w:r>
    </w:p>
    <w:p>
      <w:pPr>
        <w:spacing w:after="156"/>
        <w:rPr>
          <w:rFonts w:hint="eastAsia" w:cs="Times New Roman"/>
          <w:color w:val="000000"/>
          <w:kern w:val="0"/>
          <w:szCs w:val="24"/>
        </w:rPr>
      </w:pPr>
      <w:r>
        <w:rPr>
          <w:rFonts w:cs="Times New Roman"/>
          <w:color w:val="000000"/>
          <w:kern w:val="0"/>
          <w:szCs w:val="24"/>
        </w:rPr>
        <w:t>1. It is used to send a report to the administrator’s email when an abnormality occurs on the device.</w:t>
      </w:r>
    </w:p>
    <w:p>
      <w:pPr>
        <w:autoSpaceDE w:val="0"/>
        <w:autoSpaceDN w:val="0"/>
        <w:adjustRightInd w:val="0"/>
        <w:spacing w:after="156"/>
        <w:rPr>
          <w:rFonts w:hint="eastAsia" w:cs="Times New Roman"/>
          <w:color w:val="000000"/>
          <w:kern w:val="0"/>
          <w:szCs w:val="21"/>
        </w:rPr>
      </w:pPr>
      <w:r>
        <w:drawing>
          <wp:inline distT="0" distB="0" distL="0" distR="0">
            <wp:extent cx="5579745" cy="2806065"/>
            <wp:effectExtent l="0" t="0" r="190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0"/>
                    <a:stretch>
                      <a:fillRect/>
                    </a:stretch>
                  </pic:blipFill>
                  <pic:spPr>
                    <a:xfrm>
                      <a:off x="0" y="0"/>
                      <a:ext cx="5579745" cy="2806065"/>
                    </a:xfrm>
                    <a:prstGeom prst="rect">
                      <a:avLst/>
                    </a:prstGeom>
                  </pic:spPr>
                </pic:pic>
              </a:graphicData>
            </a:graphic>
          </wp:inline>
        </w:drawing>
      </w:r>
    </w:p>
    <w:p>
      <w:pPr>
        <w:autoSpaceDE w:val="0"/>
        <w:autoSpaceDN w:val="0"/>
        <w:adjustRightInd w:val="0"/>
        <w:spacing w:after="156"/>
        <w:jc w:val="center"/>
        <w:rPr>
          <w:rFonts w:hint="eastAsia" w:cs="Times New Roman"/>
          <w:color w:val="000000"/>
          <w:kern w:val="0"/>
          <w:szCs w:val="21"/>
        </w:rPr>
      </w:pPr>
    </w:p>
    <w:p>
      <w:pPr>
        <w:pStyle w:val="36"/>
        <w:numPr>
          <w:ilvl w:val="0"/>
          <w:numId w:val="0"/>
        </w:numPr>
        <w:spacing w:after="156"/>
        <w:ind w:left="227" w:hanging="227"/>
        <w:rPr>
          <w:rFonts w:hint="eastAsia"/>
        </w:rPr>
      </w:pPr>
      <w:bookmarkStart w:id="43" w:name="_Toc215131489"/>
      <w:r>
        <w:t>5.</w:t>
      </w:r>
      <w:r>
        <w:rPr>
          <w:rFonts w:hint="eastAsia"/>
        </w:rPr>
        <w:t>4</w:t>
      </w:r>
      <w:r>
        <w:t xml:space="preserve"> Device</w:t>
      </w:r>
      <w:bookmarkEnd w:id="43"/>
    </w:p>
    <w:p>
      <w:pPr>
        <w:pStyle w:val="5"/>
        <w:rPr>
          <w:rFonts w:hint="eastAsia"/>
        </w:rPr>
      </w:pPr>
      <w:r>
        <w:rPr>
          <w:rFonts w:hint="eastAsia"/>
        </w:rPr>
        <w:t xml:space="preserve">5.4.1 Add </w:t>
      </w:r>
      <w:r>
        <w:t>Device</w:t>
      </w:r>
    </w:p>
    <w:p>
      <w:pPr>
        <w:pStyle w:val="6"/>
        <w:rPr>
          <w:rFonts w:hint="eastAsia"/>
        </w:rPr>
      </w:pPr>
      <w:r>
        <w:rPr>
          <w:rFonts w:hint="eastAsia"/>
        </w:rPr>
        <w:t xml:space="preserve">5.4.1.1 </w:t>
      </w:r>
      <w:r>
        <w:t xml:space="preserve">Add </w:t>
      </w:r>
      <w:r>
        <w:rPr>
          <w:rFonts w:hint="eastAsia"/>
        </w:rPr>
        <w:t>in batch</w:t>
      </w:r>
    </w:p>
    <w:p>
      <w:pPr>
        <w:spacing w:after="156"/>
        <w:rPr>
          <w:rFonts w:hint="eastAsia" w:cs="Times New Roman"/>
          <w:color w:val="000000"/>
          <w:kern w:val="0"/>
          <w:szCs w:val="24"/>
        </w:rPr>
      </w:pPr>
      <w:r>
        <w:rPr>
          <w:rFonts w:cs="Times New Roman"/>
          <w:color w:val="000000"/>
          <w:kern w:val="0"/>
          <w:szCs w:val="24"/>
        </w:rPr>
        <w:t>1. Here are the steps to add devices</w:t>
      </w:r>
      <w:r>
        <w:rPr>
          <w:rFonts w:hint="eastAsia" w:cs="Times New Roman"/>
          <w:color w:val="000000"/>
          <w:kern w:val="0"/>
          <w:szCs w:val="24"/>
        </w:rPr>
        <w:t xml:space="preserve"> in batch</w:t>
      </w:r>
    </w:p>
    <w:p>
      <w:pPr>
        <w:spacing w:after="156"/>
        <w:rPr>
          <w:rFonts w:hint="eastAsia" w:cs="Times New Roman"/>
          <w:color w:val="000000"/>
          <w:kern w:val="0"/>
          <w:szCs w:val="21"/>
        </w:rPr>
      </w:pPr>
      <w:r>
        <w:rPr>
          <w:rFonts w:cs="Times New Roman"/>
          <w:color w:val="000000"/>
          <w:kern w:val="0"/>
          <w:szCs w:val="21"/>
        </w:rPr>
        <w:t>Step 1: Go to Device column and click</w:t>
      </w:r>
      <w:r>
        <w:rPr>
          <w:rFonts w:hint="eastAsia" w:cs="Times New Roman"/>
          <w:color w:val="000000"/>
          <w:kern w:val="0"/>
          <w:szCs w:val="21"/>
        </w:rPr>
        <w:t xml:space="preserve"> </w:t>
      </w:r>
      <w:r>
        <w:rPr>
          <w:rFonts w:cs="Times New Roman"/>
          <w:color w:val="000000"/>
          <w:kern w:val="0"/>
          <w:szCs w:val="21"/>
        </w:rPr>
        <w:t>Templat</w:t>
      </w:r>
      <w:r>
        <w:rPr>
          <w:rFonts w:hint="eastAsia" w:cs="Times New Roman"/>
          <w:color w:val="000000"/>
          <w:kern w:val="0"/>
          <w:szCs w:val="21"/>
        </w:rPr>
        <w:t>e Download to fill in the devices</w:t>
      </w:r>
      <w:r>
        <w:rPr>
          <w:rFonts w:cs="Times New Roman"/>
          <w:color w:val="000000"/>
          <w:kern w:val="0"/>
          <w:szCs w:val="21"/>
        </w:rPr>
        <w:t>’</w:t>
      </w:r>
      <w:r>
        <w:rPr>
          <w:rFonts w:hint="eastAsia" w:cs="Times New Roman"/>
          <w:color w:val="000000"/>
          <w:kern w:val="0"/>
          <w:szCs w:val="21"/>
        </w:rPr>
        <w:t xml:space="preserve"> </w:t>
      </w:r>
      <w:r>
        <w:rPr>
          <w:rFonts w:cs="Times New Roman"/>
          <w:color w:val="000000"/>
          <w:kern w:val="0"/>
          <w:szCs w:val="21"/>
        </w:rPr>
        <w:t>information</w:t>
      </w:r>
      <w:r>
        <w:rPr>
          <w:rFonts w:hint="eastAsia" w:cs="Times New Roman"/>
          <w:color w:val="000000"/>
          <w:kern w:val="0"/>
          <w:szCs w:val="21"/>
        </w:rPr>
        <w:t>.</w:t>
      </w:r>
      <w:r>
        <w:rPr>
          <w:rFonts w:cs="Times New Roman"/>
          <w:color w:val="000000"/>
          <w:kern w:val="0"/>
          <w:szCs w:val="21"/>
        </w:rPr>
        <w:t xml:space="preserve"> </w:t>
      </w:r>
    </w:p>
    <w:p>
      <w:pPr>
        <w:autoSpaceDE w:val="0"/>
        <w:autoSpaceDN w:val="0"/>
        <w:adjustRightInd w:val="0"/>
        <w:spacing w:after="156"/>
        <w:jc w:val="center"/>
        <w:rPr>
          <w:rFonts w:hint="eastAsia" w:cs="Times New Roman"/>
          <w:color w:val="000000"/>
          <w:kern w:val="0"/>
          <w:szCs w:val="21"/>
        </w:rPr>
      </w:pPr>
      <w:r>
        <w:drawing>
          <wp:inline distT="0" distB="0" distL="0" distR="0">
            <wp:extent cx="4627245" cy="2416810"/>
            <wp:effectExtent l="0" t="0" r="1905" b="2540"/>
            <wp:docPr id="11587279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727912" name="图片 1"/>
                    <pic:cNvPicPr>
                      <a:picLocks noChangeAspect="1"/>
                    </pic:cNvPicPr>
                  </pic:nvPicPr>
                  <pic:blipFill>
                    <a:blip r:embed="rId91"/>
                    <a:srcRect l="214" r="1899" b="3800"/>
                    <a:stretch>
                      <a:fillRect/>
                    </a:stretch>
                  </pic:blipFill>
                  <pic:spPr>
                    <a:xfrm>
                      <a:off x="0" y="0"/>
                      <a:ext cx="4628243" cy="2417502"/>
                    </a:xfrm>
                    <a:prstGeom prst="rect">
                      <a:avLst/>
                    </a:prstGeom>
                    <a:ln>
                      <a:noFill/>
                    </a:ln>
                  </pic:spPr>
                </pic:pic>
              </a:graphicData>
            </a:graphic>
          </wp:inline>
        </w:drawing>
      </w:r>
    </w:p>
    <w:p>
      <w:pPr>
        <w:spacing w:after="156"/>
        <w:rPr>
          <w:rFonts w:hint="eastAsia" w:cs="Times New Roman"/>
          <w:color w:val="000000"/>
          <w:kern w:val="0"/>
          <w:szCs w:val="21"/>
        </w:rPr>
      </w:pPr>
      <w:bookmarkStart w:id="44" w:name="_Hlk128398002"/>
      <w:r>
        <w:rPr>
          <w:rFonts w:cs="Times New Roman"/>
          <w:color w:val="000000"/>
          <w:kern w:val="0"/>
          <w:szCs w:val="21"/>
        </w:rPr>
        <w:t>Step 2: Click Add</w:t>
      </w:r>
      <w:r>
        <w:rPr>
          <w:rFonts w:hint="eastAsia" w:cs="Times New Roman"/>
          <w:color w:val="000000"/>
          <w:kern w:val="0"/>
          <w:szCs w:val="21"/>
        </w:rPr>
        <w:t xml:space="preserve"> Device, Add in batch, then upload the template to add devised to this site</w:t>
      </w:r>
      <w:r>
        <w:rPr>
          <w:rFonts w:cs="Times New Roman"/>
          <w:color w:val="000000"/>
          <w:kern w:val="0"/>
          <w:szCs w:val="21"/>
        </w:rPr>
        <w:t>.</w:t>
      </w:r>
      <w:bookmarkEnd w:id="44"/>
    </w:p>
    <w:p>
      <w:pPr>
        <w:autoSpaceDE w:val="0"/>
        <w:autoSpaceDN w:val="0"/>
        <w:adjustRightInd w:val="0"/>
        <w:spacing w:after="156"/>
        <w:jc w:val="center"/>
        <w:rPr>
          <w:rFonts w:hint="eastAsia" w:cs="Times New Roman"/>
          <w:color w:val="000000"/>
          <w:kern w:val="0"/>
          <w:szCs w:val="21"/>
        </w:rPr>
      </w:pPr>
      <w:r>
        <w:drawing>
          <wp:inline distT="0" distB="0" distL="0" distR="0">
            <wp:extent cx="5579110" cy="2965450"/>
            <wp:effectExtent l="0" t="0" r="2540" b="6350"/>
            <wp:docPr id="4837244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24489" name="图片 1"/>
                    <pic:cNvPicPr>
                      <a:picLocks noChangeAspect="1"/>
                    </pic:cNvPicPr>
                  </pic:nvPicPr>
                  <pic:blipFill>
                    <a:blip r:embed="rId92"/>
                    <a:stretch>
                      <a:fillRect/>
                    </a:stretch>
                  </pic:blipFill>
                  <pic:spPr>
                    <a:xfrm>
                      <a:off x="0" y="0"/>
                      <a:ext cx="5579417" cy="2965450"/>
                    </a:xfrm>
                    <a:prstGeom prst="rect">
                      <a:avLst/>
                    </a:prstGeom>
                  </pic:spPr>
                </pic:pic>
              </a:graphicData>
            </a:graphic>
          </wp:inline>
        </w:drawing>
      </w:r>
    </w:p>
    <w:p>
      <w:pPr>
        <w:autoSpaceDE w:val="0"/>
        <w:autoSpaceDN w:val="0"/>
        <w:adjustRightInd w:val="0"/>
        <w:spacing w:after="156"/>
        <w:rPr>
          <w:rFonts w:hint="eastAsia"/>
        </w:rPr>
      </w:pPr>
      <w:r>
        <w:rPr>
          <w:b/>
          <w:bCs/>
        </w:rPr>
        <w:t>Noted: Indoor Monitor can receive call via SIP Server</w:t>
      </w:r>
      <w:r>
        <w:rPr>
          <w:b/>
          <w:bCs/>
        </w:rPr>
        <w:cr/>
      </w:r>
      <w:r>
        <w:t>The indoor monitor support receive</w:t>
      </w:r>
      <w:r>
        <w:rPr>
          <w:rFonts w:hint="eastAsia"/>
        </w:rPr>
        <w:t>d</w:t>
      </w:r>
      <w:r>
        <w:t xml:space="preserve"> the call via local network and SIP server. </w:t>
      </w:r>
      <w:r>
        <w:rPr>
          <w:rFonts w:hint="eastAsia"/>
        </w:rPr>
        <w:t xml:space="preserve">The benefit of SIP Server is that </w:t>
      </w:r>
      <w:r>
        <w:t>door station and indoor monitor support public network calling, allowing communication between devices even when they are not within the same local area network (LAN). Devices can operate across different networks, providing greater deployment options.</w:t>
      </w:r>
    </w:p>
    <w:p>
      <w:pPr>
        <w:autoSpaceDE w:val="0"/>
        <w:autoSpaceDN w:val="0"/>
        <w:adjustRightInd w:val="0"/>
        <w:spacing w:after="156"/>
        <w:jc w:val="center"/>
        <w:rPr>
          <w:rFonts w:hint="eastAsia"/>
        </w:rPr>
      </w:pPr>
    </w:p>
    <w:p>
      <w:pPr>
        <w:pStyle w:val="6"/>
        <w:rPr>
          <w:rFonts w:hint="eastAsia"/>
        </w:rPr>
      </w:pPr>
      <w:r>
        <w:rPr>
          <w:rFonts w:hint="eastAsia"/>
        </w:rPr>
        <w:t>5.4.1.2 Add one by one</w:t>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Step 1: Step 1: Go to Device column and click Add </w:t>
      </w:r>
      <w:r>
        <w:rPr>
          <w:rFonts w:hint="eastAsia" w:cs="Times New Roman"/>
          <w:color w:val="000000"/>
          <w:kern w:val="0"/>
          <w:szCs w:val="21"/>
        </w:rPr>
        <w:t xml:space="preserve">Device </w:t>
      </w:r>
      <w:r>
        <w:rPr>
          <w:rFonts w:cs="Times New Roman"/>
          <w:color w:val="000000"/>
          <w:kern w:val="0"/>
          <w:szCs w:val="21"/>
        </w:rPr>
        <w:t>to add a device.</w:t>
      </w:r>
      <w:r>
        <w:t xml:space="preserve"> </w:t>
      </w:r>
      <w:r>
        <w:drawing>
          <wp:inline distT="0" distB="0" distL="0" distR="0">
            <wp:extent cx="5192395" cy="2708275"/>
            <wp:effectExtent l="0" t="0" r="8255" b="0"/>
            <wp:docPr id="120920100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201000" name="图片 1" descr="图形用户界面, 应用程序&#10;&#10;AI 生成的内容可能不正确。"/>
                    <pic:cNvPicPr>
                      <a:picLocks noChangeAspect="1"/>
                    </pic:cNvPicPr>
                  </pic:nvPicPr>
                  <pic:blipFill>
                    <a:blip r:embed="rId93"/>
                    <a:srcRect l="-1" r="1103" b="2937"/>
                    <a:stretch>
                      <a:fillRect/>
                    </a:stretch>
                  </pic:blipFill>
                  <pic:spPr>
                    <a:xfrm>
                      <a:off x="0" y="0"/>
                      <a:ext cx="5196897" cy="2710772"/>
                    </a:xfrm>
                    <a:prstGeom prst="rect">
                      <a:avLst/>
                    </a:prstGeom>
                    <a:ln>
                      <a:noFill/>
                    </a:ln>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Step 2: Click Add one by one.</w:t>
      </w:r>
    </w:p>
    <w:p>
      <w:pPr>
        <w:autoSpaceDE w:val="0"/>
        <w:autoSpaceDN w:val="0"/>
        <w:adjustRightInd w:val="0"/>
        <w:spacing w:after="156"/>
        <w:ind w:left="-142"/>
        <w:jc w:val="left"/>
        <w:rPr>
          <w:rFonts w:hint="eastAsia" w:cs="Times New Roman"/>
          <w:color w:val="000000"/>
          <w:kern w:val="0"/>
          <w:szCs w:val="21"/>
        </w:rPr>
      </w:pPr>
      <w:r>
        <w:drawing>
          <wp:inline distT="0" distB="0" distL="0" distR="0">
            <wp:extent cx="5579745" cy="2965450"/>
            <wp:effectExtent l="0" t="0" r="1905" b="6350"/>
            <wp:docPr id="1620885322"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85322" name="图片 1" descr="图形用户界面, 应用程序&#10;&#10;AI 生成的内容可能不正确。"/>
                    <pic:cNvPicPr>
                      <a:picLocks noChangeAspect="1"/>
                    </pic:cNvPicPr>
                  </pic:nvPicPr>
                  <pic:blipFill>
                    <a:blip r:embed="rId94"/>
                    <a:stretch>
                      <a:fillRect/>
                    </a:stretch>
                  </pic:blipFill>
                  <pic:spPr>
                    <a:xfrm>
                      <a:off x="0" y="0"/>
                      <a:ext cx="5579745" cy="2965450"/>
                    </a:xfrm>
                    <a:prstGeom prst="rect">
                      <a:avLst/>
                    </a:prstGeom>
                  </pic:spPr>
                </pic:pic>
              </a:graphicData>
            </a:graphic>
          </wp:inline>
        </w:drawing>
      </w:r>
    </w:p>
    <w:p>
      <w:pPr>
        <w:numPr>
          <w:ilvl w:val="0"/>
          <w:numId w:val="10"/>
        </w:numPr>
        <w:autoSpaceDE w:val="0"/>
        <w:autoSpaceDN w:val="0"/>
        <w:adjustRightInd w:val="0"/>
        <w:spacing w:after="156"/>
        <w:ind w:left="-142"/>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 xml:space="preserve">tep 3: </w:t>
      </w:r>
      <w:r>
        <w:rPr>
          <w:rFonts w:hint="eastAsia" w:cs="Times New Roman"/>
          <w:color w:val="000000"/>
          <w:kern w:val="0"/>
          <w:szCs w:val="21"/>
        </w:rPr>
        <w:t>Select the site and f</w:t>
      </w:r>
      <w:r>
        <w:rPr>
          <w:rFonts w:cs="Times New Roman"/>
          <w:color w:val="000000"/>
          <w:kern w:val="0"/>
          <w:szCs w:val="21"/>
        </w:rPr>
        <w:t>ill in device’s information. Device Type</w:t>
      </w:r>
      <w:r>
        <w:rPr>
          <w:rFonts w:hint="eastAsia" w:cs="Times New Roman"/>
          <w:color w:val="000000"/>
          <w:kern w:val="0"/>
          <w:szCs w:val="21"/>
        </w:rPr>
        <w:t xml:space="preserve">, </w:t>
      </w:r>
      <w:r>
        <w:rPr>
          <w:rFonts w:cs="Times New Roman"/>
          <w:color w:val="000000"/>
          <w:kern w:val="0"/>
          <w:szCs w:val="21"/>
        </w:rPr>
        <w:t>MAC address</w:t>
      </w:r>
      <w:r>
        <w:rPr>
          <w:rFonts w:hint="eastAsia" w:cs="Times New Roman"/>
          <w:color w:val="000000"/>
          <w:kern w:val="0"/>
          <w:szCs w:val="21"/>
        </w:rPr>
        <w:t xml:space="preserve">, device number </w:t>
      </w:r>
      <w:r>
        <w:rPr>
          <w:rFonts w:cs="Times New Roman"/>
          <w:color w:val="000000"/>
          <w:kern w:val="0"/>
          <w:szCs w:val="21"/>
        </w:rPr>
        <w:t xml:space="preserve">and </w:t>
      </w:r>
      <w:r>
        <w:rPr>
          <w:rFonts w:hint="eastAsia" w:cs="Times New Roman"/>
          <w:color w:val="000000"/>
          <w:kern w:val="0"/>
          <w:szCs w:val="21"/>
        </w:rPr>
        <w:t xml:space="preserve">device name </w:t>
      </w:r>
      <w:r>
        <w:rPr>
          <w:rFonts w:cs="Times New Roman"/>
          <w:color w:val="000000"/>
          <w:kern w:val="0"/>
          <w:szCs w:val="21"/>
        </w:rPr>
        <w:t>should be filled in or chosen according to your device and needs. All of the other settings will be synced to your device.</w:t>
      </w:r>
    </w:p>
    <w:p>
      <w:pPr>
        <w:autoSpaceDE w:val="0"/>
        <w:autoSpaceDN w:val="0"/>
        <w:adjustRightInd w:val="0"/>
        <w:spacing w:after="156"/>
        <w:ind w:left="-142"/>
        <w:jc w:val="center"/>
        <w:rPr>
          <w:rFonts w:hint="eastAsia" w:cs="Times New Roman"/>
          <w:color w:val="000000"/>
          <w:kern w:val="0"/>
          <w:szCs w:val="21"/>
        </w:rPr>
      </w:pPr>
      <w:r>
        <w:drawing>
          <wp:inline distT="0" distB="0" distL="0" distR="0">
            <wp:extent cx="3362960" cy="3347720"/>
            <wp:effectExtent l="0" t="0" r="8890" b="5080"/>
            <wp:docPr id="1505588746" name="图片 1" descr="图形用户界面, 文本,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88746" name="图片 1" descr="图形用户界面, 文本, 应用程序, Teams&#10;&#10;AI 生成的内容可能不正确。"/>
                    <pic:cNvPicPr>
                      <a:picLocks noChangeAspect="1"/>
                    </pic:cNvPicPr>
                  </pic:nvPicPr>
                  <pic:blipFill>
                    <a:blip r:embed="rId95"/>
                    <a:stretch>
                      <a:fillRect/>
                    </a:stretch>
                  </pic:blipFill>
                  <pic:spPr>
                    <a:xfrm>
                      <a:off x="0" y="0"/>
                      <a:ext cx="3383226" cy="3368212"/>
                    </a:xfrm>
                    <a:prstGeom prst="rect">
                      <a:avLst/>
                    </a:prstGeom>
                  </pic:spPr>
                </pic:pic>
              </a:graphicData>
            </a:graphic>
          </wp:inline>
        </w:drawing>
      </w:r>
    </w:p>
    <w:p>
      <w:pPr>
        <w:autoSpaceDE w:val="0"/>
        <w:autoSpaceDN w:val="0"/>
        <w:adjustRightInd w:val="0"/>
        <w:spacing w:after="156"/>
        <w:ind w:left="-142"/>
        <w:jc w:val="left"/>
        <w:rPr>
          <w:rFonts w:hint="eastAsia" w:cs="Times New Roman"/>
          <w:color w:val="000000"/>
          <w:kern w:val="0"/>
          <w:szCs w:val="21"/>
        </w:rPr>
      </w:pPr>
      <w:r>
        <w:rPr>
          <w:rFonts w:hint="eastAsia" w:cs="Times New Roman"/>
          <w:b/>
          <w:bCs/>
          <w:color w:val="000000"/>
          <w:kern w:val="0"/>
          <w:szCs w:val="21"/>
        </w:rPr>
        <w:t xml:space="preserve">Noted: </w:t>
      </w:r>
      <w:r>
        <w:rPr>
          <w:rFonts w:cs="Times New Roman"/>
          <w:color w:val="000000"/>
          <w:kern w:val="0"/>
          <w:szCs w:val="21"/>
        </w:rPr>
        <w:t xml:space="preserve">When adding </w:t>
      </w:r>
      <w:r>
        <w:rPr>
          <w:rFonts w:hint="eastAsia" w:cs="Times New Roman"/>
          <w:color w:val="000000"/>
          <w:kern w:val="0"/>
          <w:szCs w:val="21"/>
        </w:rPr>
        <w:t xml:space="preserve">devices to </w:t>
      </w:r>
      <w:r>
        <w:rPr>
          <w:rFonts w:hint="eastAsia" w:cs="Times New Roman"/>
          <w:b/>
          <w:bCs/>
          <w:color w:val="000000"/>
          <w:kern w:val="0"/>
          <w:szCs w:val="21"/>
        </w:rPr>
        <w:t>Community</w:t>
      </w:r>
      <w:r>
        <w:rPr>
          <w:rFonts w:cs="Times New Roman"/>
          <w:color w:val="000000"/>
          <w:kern w:val="0"/>
          <w:szCs w:val="21"/>
        </w:rPr>
        <w:t xml:space="preserve">, the </w:t>
      </w:r>
      <w:r>
        <w:rPr>
          <w:rFonts w:cs="Times New Roman"/>
          <w:b/>
          <w:bCs/>
          <w:color w:val="000000"/>
          <w:kern w:val="0"/>
          <w:szCs w:val="21"/>
        </w:rPr>
        <w:t>Applying Area</w:t>
      </w:r>
      <w:r>
        <w:rPr>
          <w:rFonts w:cs="Times New Roman"/>
          <w:color w:val="000000"/>
          <w:kern w:val="0"/>
          <w:szCs w:val="21"/>
        </w:rPr>
        <w:t xml:space="preserve"> option allows you to specify whether the device is </w:t>
      </w:r>
      <w:r>
        <w:rPr>
          <w:rFonts w:cs="Times New Roman"/>
          <w:b/>
          <w:bCs/>
          <w:color w:val="000000"/>
          <w:kern w:val="0"/>
          <w:szCs w:val="21"/>
        </w:rPr>
        <w:t>Private</w:t>
      </w:r>
      <w:r>
        <w:rPr>
          <w:rFonts w:cs="Times New Roman"/>
          <w:color w:val="000000"/>
          <w:kern w:val="0"/>
          <w:szCs w:val="21"/>
        </w:rPr>
        <w:t xml:space="preserve"> or </w:t>
      </w:r>
      <w:r>
        <w:rPr>
          <w:rFonts w:cs="Times New Roman"/>
          <w:b/>
          <w:bCs/>
          <w:color w:val="000000"/>
          <w:kern w:val="0"/>
          <w:szCs w:val="21"/>
        </w:rPr>
        <w:t>Public</w:t>
      </w:r>
      <w:r>
        <w:rPr>
          <w:rFonts w:cs="Times New Roman"/>
          <w:color w:val="000000"/>
          <w:kern w:val="0"/>
          <w:szCs w:val="21"/>
        </w:rPr>
        <w:t>.</w:t>
      </w:r>
    </w:p>
    <w:p>
      <w:pPr>
        <w:numPr>
          <w:ilvl w:val="0"/>
          <w:numId w:val="17"/>
        </w:numPr>
        <w:autoSpaceDE w:val="0"/>
        <w:autoSpaceDN w:val="0"/>
        <w:adjustRightInd w:val="0"/>
        <w:spacing w:after="156"/>
        <w:jc w:val="left"/>
        <w:rPr>
          <w:rFonts w:hint="eastAsia" w:cs="Times New Roman"/>
          <w:color w:val="000000"/>
          <w:kern w:val="0"/>
          <w:szCs w:val="21"/>
        </w:rPr>
      </w:pPr>
      <w:r>
        <w:rPr>
          <w:rFonts w:cs="Times New Roman"/>
          <w:b/>
          <w:bCs/>
          <w:color w:val="000000"/>
          <w:kern w:val="0"/>
          <w:szCs w:val="21"/>
        </w:rPr>
        <w:t>Private</w:t>
      </w:r>
      <w:r>
        <w:rPr>
          <w:rFonts w:cs="Times New Roman"/>
          <w:color w:val="000000"/>
          <w:kern w:val="0"/>
          <w:szCs w:val="21"/>
        </w:rPr>
        <w:t xml:space="preserve">: The device cannot be added to the </w:t>
      </w:r>
      <w:r>
        <w:rPr>
          <w:rFonts w:cs="Times New Roman"/>
          <w:b/>
          <w:bCs/>
          <w:color w:val="000000"/>
          <w:kern w:val="0"/>
          <w:szCs w:val="21"/>
        </w:rPr>
        <w:t>Access Rule</w:t>
      </w:r>
      <w:r>
        <w:rPr>
          <w:rFonts w:cs="Times New Roman"/>
          <w:color w:val="000000"/>
          <w:kern w:val="0"/>
          <w:szCs w:val="21"/>
        </w:rPr>
        <w:t xml:space="preserve"> by the property manager. It will not appear in the device list under </w:t>
      </w:r>
      <w:r>
        <w:rPr>
          <w:rFonts w:cs="Times New Roman"/>
          <w:b/>
          <w:bCs/>
          <w:color w:val="000000"/>
          <w:kern w:val="0"/>
          <w:szCs w:val="21"/>
        </w:rPr>
        <w:t>Access Rule</w:t>
      </w:r>
      <w:r>
        <w:rPr>
          <w:rFonts w:cs="Times New Roman"/>
          <w:color w:val="000000"/>
          <w:kern w:val="0"/>
          <w:szCs w:val="21"/>
        </w:rPr>
        <w:t>.</w:t>
      </w:r>
    </w:p>
    <w:p>
      <w:pPr>
        <w:numPr>
          <w:ilvl w:val="0"/>
          <w:numId w:val="17"/>
        </w:numPr>
        <w:autoSpaceDE w:val="0"/>
        <w:autoSpaceDN w:val="0"/>
        <w:adjustRightInd w:val="0"/>
        <w:spacing w:after="156"/>
        <w:jc w:val="left"/>
        <w:rPr>
          <w:rFonts w:hint="eastAsia" w:cs="Times New Roman"/>
          <w:color w:val="000000"/>
          <w:kern w:val="0"/>
          <w:szCs w:val="21"/>
        </w:rPr>
      </w:pPr>
      <w:r>
        <w:rPr>
          <w:rFonts w:cs="Times New Roman"/>
          <w:b/>
          <w:bCs/>
          <w:color w:val="000000"/>
          <w:kern w:val="0"/>
          <w:szCs w:val="21"/>
        </w:rPr>
        <w:t>Public</w:t>
      </w:r>
      <w:r>
        <w:rPr>
          <w:rFonts w:cs="Times New Roman"/>
          <w:color w:val="000000"/>
          <w:kern w:val="0"/>
          <w:szCs w:val="21"/>
        </w:rPr>
        <w:t xml:space="preserve">: </w:t>
      </w:r>
      <w:r>
        <w:rPr>
          <w:rFonts w:hint="eastAsia" w:cs="Times New Roman"/>
          <w:color w:val="000000"/>
          <w:kern w:val="0"/>
          <w:szCs w:val="21"/>
        </w:rPr>
        <w:t>Vice versa.</w:t>
      </w:r>
    </w:p>
    <w:p>
      <w:pPr>
        <w:pStyle w:val="6"/>
        <w:autoSpaceDE w:val="0"/>
        <w:autoSpaceDN w:val="0"/>
        <w:adjustRightInd w:val="0"/>
        <w:spacing w:after="156"/>
        <w:rPr>
          <w:rFonts w:hint="eastAsia"/>
        </w:rPr>
      </w:pPr>
      <w:r>
        <w:rPr>
          <w:rFonts w:hint="eastAsia"/>
        </w:rPr>
        <w:t xml:space="preserve">5.4.1.3 </w:t>
      </w:r>
      <w:r>
        <w:t>Automatic Device Deployment to the Cloud Platform</w:t>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Step 1: Create a project on the cloud platform. For detailed instructions, refer to section 5.3.1.</w:t>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Step </w:t>
      </w:r>
      <w:r>
        <w:rPr>
          <w:rFonts w:hint="eastAsia" w:cs="Times New Roman"/>
          <w:color w:val="000000"/>
          <w:kern w:val="0"/>
          <w:szCs w:val="21"/>
        </w:rPr>
        <w:t>2: Enter the SiteID in the designated field and enable "Automatic Deployment" by toggling the switch. Then, fill in the Building No, Unit No, and Room No fields accordingly.</w:t>
      </w:r>
    </w:p>
    <w:p>
      <w:pPr>
        <w:pStyle w:val="5"/>
        <w:spacing w:after="156"/>
        <w:ind w:left="227" w:hanging="227"/>
        <w:rPr>
          <w:rFonts w:hint="eastAsia"/>
          <w:szCs w:val="24"/>
        </w:rPr>
      </w:pPr>
      <w:r>
        <w:rPr>
          <w:szCs w:val="24"/>
        </w:rPr>
        <w:t>5.4.</w:t>
      </w:r>
      <w:r>
        <w:rPr>
          <w:rFonts w:hint="eastAsia"/>
          <w:szCs w:val="24"/>
        </w:rPr>
        <w:t>2</w:t>
      </w:r>
      <w:r>
        <w:rPr>
          <w:szCs w:val="24"/>
        </w:rPr>
        <w:t xml:space="preserve"> R</w:t>
      </w:r>
      <w:r>
        <w:rPr>
          <w:rFonts w:hint="eastAsia"/>
          <w:szCs w:val="24"/>
        </w:rPr>
        <w:t>eplace device</w:t>
      </w:r>
    </w:p>
    <w:p>
      <w:pPr>
        <w:spacing w:after="156"/>
        <w:rPr>
          <w:rFonts w:hint="eastAsia"/>
        </w:rPr>
      </w:pPr>
      <w:r>
        <w:rPr>
          <w:rFonts w:hint="eastAsia"/>
        </w:rPr>
        <w:t>It</w:t>
      </w:r>
      <w:r>
        <w:t>’</w:t>
      </w:r>
      <w:r>
        <w:rPr>
          <w:rFonts w:hint="eastAsia"/>
        </w:rPr>
        <w:t>s only supported to replace device with same model.</w:t>
      </w:r>
    </w:p>
    <w:p>
      <w:pPr>
        <w:spacing w:after="156"/>
        <w:rPr>
          <w:rFonts w:hint="eastAsia" w:cs="Times New Roman"/>
          <w:color w:val="000000"/>
          <w:kern w:val="0"/>
          <w:szCs w:val="24"/>
        </w:rPr>
      </w:pPr>
      <w:r>
        <w:rPr>
          <w:rFonts w:cs="Times New Roman"/>
          <w:color w:val="000000"/>
          <w:kern w:val="0"/>
          <w:szCs w:val="24"/>
        </w:rPr>
        <w:t>1. Here are the steps to replace a device</w:t>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Step 1: Go to Device column and click Replace Device to replace this device.</w:t>
      </w:r>
      <w:r>
        <w:t xml:space="preserve"> </w:t>
      </w:r>
      <w:r>
        <w:drawing>
          <wp:inline distT="0" distB="0" distL="0" distR="0">
            <wp:extent cx="5503545" cy="2924175"/>
            <wp:effectExtent l="0" t="0" r="1905" b="9525"/>
            <wp:docPr id="537332202"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332202" name="图片 1" descr="图形用户界面, 应用程序&#10;&#10;AI 生成的内容可能不正确。"/>
                    <pic:cNvPicPr>
                      <a:picLocks noChangeAspect="1"/>
                    </pic:cNvPicPr>
                  </pic:nvPicPr>
                  <pic:blipFill>
                    <a:blip r:embed="rId96"/>
                    <a:srcRect l="1" t="-1" r="1364" b="2244"/>
                    <a:stretch>
                      <a:fillRect/>
                    </a:stretch>
                  </pic:blipFill>
                  <pic:spPr>
                    <a:xfrm>
                      <a:off x="0" y="0"/>
                      <a:ext cx="5503653" cy="2924355"/>
                    </a:xfrm>
                    <a:prstGeom prst="rect">
                      <a:avLst/>
                    </a:prstGeom>
                    <a:ln>
                      <a:noFill/>
                    </a:ln>
                  </pic:spPr>
                </pic:pic>
              </a:graphicData>
            </a:graphic>
          </wp:inline>
        </w:drawing>
      </w:r>
    </w:p>
    <w:p>
      <w:pPr>
        <w:autoSpaceDE w:val="0"/>
        <w:autoSpaceDN w:val="0"/>
        <w:adjustRightInd w:val="0"/>
        <w:spacing w:after="156"/>
        <w:jc w:val="left"/>
        <w:rPr>
          <w:rFonts w:hint="eastAsia" w:cs="Times New Roman"/>
          <w:color w:val="000000"/>
          <w:kern w:val="0"/>
          <w:szCs w:val="21"/>
        </w:rPr>
      </w:pPr>
    </w:p>
    <w:p>
      <w:pPr>
        <w:numPr>
          <w:ilvl w:val="0"/>
          <w:numId w:val="10"/>
        </w:numPr>
        <w:autoSpaceDE w:val="0"/>
        <w:autoSpaceDN w:val="0"/>
        <w:adjustRightInd w:val="0"/>
        <w:spacing w:after="156"/>
        <w:jc w:val="center"/>
        <w:rPr>
          <w:rFonts w:hint="eastAsia" w:cs="Times New Roman"/>
          <w:strike/>
          <w:color w:val="000000"/>
          <w:kern w:val="0"/>
          <w:szCs w:val="21"/>
        </w:rPr>
      </w:pPr>
      <w:r>
        <w:rPr>
          <w:rFonts w:cs="Times New Roman"/>
          <w:color w:val="000000"/>
          <w:kern w:val="0"/>
          <w:szCs w:val="21"/>
        </w:rPr>
        <w:t>Step 2: Fill in MAC address of the new same-model device. You can also change its network.</w:t>
      </w:r>
      <w:r>
        <w:t xml:space="preserve"> </w:t>
      </w:r>
      <w:r>
        <w:drawing>
          <wp:inline distT="0" distB="0" distL="0" distR="0">
            <wp:extent cx="4104005" cy="3995420"/>
            <wp:effectExtent l="0" t="0" r="0" b="5080"/>
            <wp:docPr id="119287023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70231" name="图片 1" descr="图形用户界面, 应用程序&#10;&#10;AI 生成的内容可能不正确。"/>
                    <pic:cNvPicPr>
                      <a:picLocks noChangeAspect="1"/>
                    </pic:cNvPicPr>
                  </pic:nvPicPr>
                  <pic:blipFill>
                    <a:blip r:embed="rId97"/>
                    <a:stretch>
                      <a:fillRect/>
                    </a:stretch>
                  </pic:blipFill>
                  <pic:spPr>
                    <a:xfrm>
                      <a:off x="0" y="0"/>
                      <a:ext cx="4115865" cy="4006727"/>
                    </a:xfrm>
                    <a:prstGeom prst="rect">
                      <a:avLst/>
                    </a:prstGeom>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Step 3: The platform will check the status of the device.</w:t>
      </w:r>
    </w:p>
    <w:p>
      <w:pPr>
        <w:autoSpaceDE w:val="0"/>
        <w:autoSpaceDN w:val="0"/>
        <w:adjustRightInd w:val="0"/>
        <w:spacing w:after="156"/>
        <w:jc w:val="center"/>
        <w:rPr>
          <w:rFonts w:hint="eastAsia" w:cs="Times New Roman"/>
          <w:strike/>
          <w:color w:val="000000"/>
          <w:kern w:val="0"/>
          <w:szCs w:val="21"/>
        </w:rPr>
      </w:pPr>
      <w:r>
        <w:rPr>
          <w:strike/>
        </w:rPr>
        <w:drawing>
          <wp:inline distT="0" distB="0" distL="0" distR="0">
            <wp:extent cx="2826385" cy="144907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8"/>
                    <a:stretch>
                      <a:fillRect/>
                    </a:stretch>
                  </pic:blipFill>
                  <pic:spPr>
                    <a:xfrm>
                      <a:off x="0" y="0"/>
                      <a:ext cx="2826546" cy="1449368"/>
                    </a:xfrm>
                    <a:prstGeom prst="rect">
                      <a:avLst/>
                    </a:prstGeom>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tep 4</w:t>
      </w:r>
      <w:r>
        <w:rPr>
          <w:rFonts w:hint="eastAsia" w:cs="Times New Roman"/>
          <w:color w:val="000000"/>
          <w:kern w:val="0"/>
          <w:szCs w:val="21"/>
        </w:rPr>
        <w:t>:</w:t>
      </w:r>
      <w:r>
        <w:rPr>
          <w:rFonts w:cs="Times New Roman"/>
          <w:color w:val="000000"/>
          <w:kern w:val="0"/>
          <w:szCs w:val="21"/>
        </w:rPr>
        <w:t xml:space="preserve"> After that, the data will be transferred to the new one.</w:t>
      </w:r>
    </w:p>
    <w:p>
      <w:pPr>
        <w:autoSpaceDE w:val="0"/>
        <w:autoSpaceDN w:val="0"/>
        <w:adjustRightInd w:val="0"/>
        <w:spacing w:after="156"/>
        <w:ind w:left="420"/>
        <w:jc w:val="center"/>
        <w:rPr>
          <w:rFonts w:hint="eastAsia" w:cs="Times New Roman"/>
          <w:color w:val="000000"/>
          <w:kern w:val="0"/>
          <w:szCs w:val="21"/>
        </w:rPr>
      </w:pPr>
      <w:r>
        <w:drawing>
          <wp:inline distT="0" distB="0" distL="0" distR="0">
            <wp:extent cx="4473575" cy="3048635"/>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9"/>
                    <a:stretch>
                      <a:fillRect/>
                    </a:stretch>
                  </pic:blipFill>
                  <pic:spPr>
                    <a:xfrm>
                      <a:off x="0" y="0"/>
                      <a:ext cx="4476304" cy="3050428"/>
                    </a:xfrm>
                    <a:prstGeom prst="rect">
                      <a:avLst/>
                    </a:prstGeom>
                  </pic:spPr>
                </pic:pic>
              </a:graphicData>
            </a:graphic>
          </wp:inline>
        </w:drawing>
      </w:r>
    </w:p>
    <w:p>
      <w:pPr>
        <w:pStyle w:val="5"/>
        <w:spacing w:after="156"/>
        <w:ind w:left="227" w:hanging="227"/>
        <w:rPr>
          <w:rFonts w:hint="eastAsia"/>
          <w:szCs w:val="24"/>
        </w:rPr>
      </w:pPr>
      <w:bookmarkStart w:id="45" w:name="_Toc130821541"/>
      <w:r>
        <w:rPr>
          <w:szCs w:val="24"/>
        </w:rPr>
        <w:t>5.4.</w:t>
      </w:r>
      <w:r>
        <w:rPr>
          <w:rFonts w:hint="eastAsia"/>
          <w:szCs w:val="24"/>
        </w:rPr>
        <w:t>3</w:t>
      </w:r>
      <w:r>
        <w:rPr>
          <w:szCs w:val="24"/>
        </w:rPr>
        <w:t xml:space="preserve"> Access device webserver</w:t>
      </w:r>
      <w:bookmarkEnd w:id="45"/>
    </w:p>
    <w:p>
      <w:pPr>
        <w:spacing w:after="156"/>
        <w:rPr>
          <w:rFonts w:hint="eastAsia" w:cs="Times New Roman"/>
          <w:color w:val="000000"/>
          <w:kern w:val="0"/>
          <w:szCs w:val="24"/>
        </w:rPr>
      </w:pPr>
      <w:r>
        <w:rPr>
          <w:rFonts w:cs="Times New Roman"/>
          <w:color w:val="000000"/>
          <w:kern w:val="0"/>
          <w:szCs w:val="24"/>
        </w:rPr>
        <w:t>1. Here are the steps to</w:t>
      </w:r>
      <w:r>
        <w:t xml:space="preserve"> </w:t>
      </w:r>
      <w:r>
        <w:rPr>
          <w:rFonts w:cs="Times New Roman"/>
          <w:color w:val="000000"/>
          <w:kern w:val="0"/>
          <w:szCs w:val="24"/>
        </w:rPr>
        <w:t>access device webserver</w:t>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Step 1: Make sure the device firmware is the latest with FRP service.</w:t>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Step 2: Visit device’s config page with its IP address locally. The default account is admin and password is 123456.</w:t>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Step 3: Go to System &gt; Remote Access to allow this feature.</w:t>
      </w:r>
    </w:p>
    <w:p>
      <w:pPr>
        <w:autoSpaceDE w:val="0"/>
        <w:autoSpaceDN w:val="0"/>
        <w:adjustRightInd w:val="0"/>
        <w:spacing w:after="156"/>
        <w:jc w:val="left"/>
        <w:rPr>
          <w:rFonts w:hint="eastAsia" w:cs="Times New Roman"/>
          <w:color w:val="000000"/>
          <w:kern w:val="0"/>
          <w:szCs w:val="21"/>
        </w:rPr>
      </w:pPr>
      <w:r>
        <w:drawing>
          <wp:inline distT="0" distB="0" distL="0" distR="0">
            <wp:extent cx="5520690" cy="2604770"/>
            <wp:effectExtent l="0" t="0" r="381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100"/>
                    <a:srcRect r="1059" b="3376"/>
                    <a:stretch>
                      <a:fillRect/>
                    </a:stretch>
                  </pic:blipFill>
                  <pic:spPr>
                    <a:xfrm>
                      <a:off x="0" y="0"/>
                      <a:ext cx="5520690" cy="2605177"/>
                    </a:xfrm>
                    <a:prstGeom prst="rect">
                      <a:avLst/>
                    </a:prstGeom>
                    <a:ln>
                      <a:noFill/>
                    </a:ln>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Step 4: Go back to cloud platform’s Device &gt; More &gt; Access Device Webserver</w:t>
      </w:r>
    </w:p>
    <w:p>
      <w:pPr>
        <w:spacing w:after="156"/>
        <w:rPr>
          <w:rFonts w:hint="eastAsia"/>
        </w:rPr>
      </w:pPr>
      <w:r>
        <w:drawing>
          <wp:inline distT="0" distB="0" distL="0" distR="0">
            <wp:extent cx="5520690" cy="2991485"/>
            <wp:effectExtent l="0" t="0" r="3810" b="0"/>
            <wp:docPr id="1870232998"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32998" name="图片 1" descr="图形用户界面, 应用程序&#10;&#10;AI 生成的内容可能不正确。"/>
                    <pic:cNvPicPr>
                      <a:picLocks noChangeAspect="1"/>
                    </pic:cNvPicPr>
                  </pic:nvPicPr>
                  <pic:blipFill>
                    <a:blip r:embed="rId101"/>
                    <a:srcRect r="1055"/>
                    <a:stretch>
                      <a:fillRect/>
                    </a:stretch>
                  </pic:blipFill>
                  <pic:spPr>
                    <a:xfrm>
                      <a:off x="0" y="0"/>
                      <a:ext cx="5520906" cy="2991485"/>
                    </a:xfrm>
                    <a:prstGeom prst="rect">
                      <a:avLst/>
                    </a:prstGeom>
                    <a:ln>
                      <a:noFill/>
                    </a:ln>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Step 5: Click Open to browse. The device webserver will open in a new window. Access will remain valid for 30 minutes.</w:t>
      </w:r>
    </w:p>
    <w:p>
      <w:pPr>
        <w:spacing w:after="156"/>
        <w:jc w:val="center"/>
        <w:rPr>
          <w:rFonts w:hint="eastAsia"/>
        </w:rPr>
      </w:pPr>
      <w:r>
        <w:drawing>
          <wp:inline distT="0" distB="0" distL="0" distR="0">
            <wp:extent cx="2901950" cy="183578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102"/>
                    <a:stretch>
                      <a:fillRect/>
                    </a:stretch>
                  </pic:blipFill>
                  <pic:spPr>
                    <a:xfrm>
                      <a:off x="0" y="0"/>
                      <a:ext cx="2903506" cy="1836871"/>
                    </a:xfrm>
                    <a:prstGeom prst="rect">
                      <a:avLst/>
                    </a:prstGeom>
                  </pic:spPr>
                </pic:pic>
              </a:graphicData>
            </a:graphic>
          </wp:inline>
        </w:drawing>
      </w:r>
    </w:p>
    <w:p>
      <w:pPr>
        <w:pStyle w:val="5"/>
        <w:autoSpaceDE w:val="0"/>
        <w:autoSpaceDN w:val="0"/>
        <w:adjustRightInd w:val="0"/>
        <w:spacing w:after="156"/>
        <w:jc w:val="left"/>
        <w:rPr>
          <w:rFonts w:hint="eastAsia"/>
        </w:rPr>
      </w:pPr>
      <w:r>
        <w:rPr>
          <w:rFonts w:hint="eastAsia"/>
        </w:rPr>
        <w:t>5.4.4 Device Relay Setting</w:t>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Step 1: Go to Device column and click More &gt; </w:t>
      </w:r>
      <w:r>
        <w:rPr>
          <w:rFonts w:hint="eastAsia" w:cs="Times New Roman"/>
          <w:color w:val="000000"/>
          <w:kern w:val="0"/>
          <w:szCs w:val="21"/>
        </w:rPr>
        <w:t>Relay Setting</w:t>
      </w:r>
      <w:r>
        <w:rPr>
          <w:rFonts w:cs="Times New Roman"/>
          <w:color w:val="000000"/>
          <w:kern w:val="0"/>
          <w:szCs w:val="21"/>
        </w:rPr>
        <w:t xml:space="preserve"> behind the device to configure the relay.</w:t>
      </w:r>
    </w:p>
    <w:p>
      <w:pPr>
        <w:numPr>
          <w:ilvl w:val="255"/>
          <w:numId w:val="0"/>
        </w:numPr>
        <w:autoSpaceDE w:val="0"/>
        <w:autoSpaceDN w:val="0"/>
        <w:adjustRightInd w:val="0"/>
        <w:spacing w:after="156"/>
        <w:jc w:val="left"/>
        <w:rPr>
          <w:rFonts w:hint="eastAsia" w:cs="Times New Roman"/>
          <w:color w:val="000000"/>
          <w:kern w:val="0"/>
          <w:szCs w:val="21"/>
        </w:rPr>
      </w:pPr>
      <w:r>
        <w:drawing>
          <wp:inline distT="0" distB="0" distL="0" distR="0">
            <wp:extent cx="5520690" cy="2872105"/>
            <wp:effectExtent l="0" t="0" r="3810" b="4445"/>
            <wp:docPr id="2122436608" name="图片 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36608" name="图片 1" descr="图形用户界面, 应用程序, 电子邮件&#10;&#10;AI 生成的内容可能不正确。"/>
                    <pic:cNvPicPr>
                      <a:picLocks noChangeAspect="1"/>
                    </pic:cNvPicPr>
                  </pic:nvPicPr>
                  <pic:blipFill>
                    <a:blip r:embed="rId103"/>
                    <a:srcRect r="1055" b="3974"/>
                    <a:stretch>
                      <a:fillRect/>
                    </a:stretch>
                  </pic:blipFill>
                  <pic:spPr>
                    <a:xfrm>
                      <a:off x="0" y="0"/>
                      <a:ext cx="5520906" cy="2872596"/>
                    </a:xfrm>
                    <a:prstGeom prst="rect">
                      <a:avLst/>
                    </a:prstGeom>
                    <a:ln>
                      <a:noFill/>
                    </a:ln>
                  </pic:spPr>
                </pic:pic>
              </a:graphicData>
            </a:graphic>
          </wp:inline>
        </w:drawing>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Step </w:t>
      </w:r>
      <w:r>
        <w:rPr>
          <w:rFonts w:hint="eastAsia" w:cs="Times New Roman"/>
          <w:color w:val="000000"/>
          <w:kern w:val="0"/>
          <w:szCs w:val="21"/>
        </w:rPr>
        <w:t>2</w:t>
      </w:r>
      <w:r>
        <w:rPr>
          <w:rFonts w:cs="Times New Roman"/>
          <w:color w:val="000000"/>
          <w:kern w:val="0"/>
          <w:szCs w:val="21"/>
        </w:rPr>
        <w:t xml:space="preserve">: </w:t>
      </w:r>
      <w:r>
        <w:rPr>
          <w:rFonts w:hint="eastAsia" w:cs="Times New Roman"/>
          <w:color w:val="000000"/>
          <w:kern w:val="0"/>
          <w:szCs w:val="21"/>
        </w:rPr>
        <w:t xml:space="preserve">Select the replays you need and configure the relay and dry contact by yourself. </w:t>
      </w:r>
      <w:r>
        <w:rPr>
          <w:rFonts w:cs="Times New Roman"/>
          <w:color w:val="000000"/>
          <w:kern w:val="0"/>
          <w:szCs w:val="21"/>
        </w:rPr>
        <w:t>When residents log in to Smart Pro and click the unlocking button of the entrance device, relays with inactive</w:t>
      </w:r>
      <w:r>
        <w:rPr>
          <w:rFonts w:hint="eastAsia" w:cs="Times New Roman"/>
          <w:color w:val="000000"/>
          <w:kern w:val="0"/>
          <w:szCs w:val="21"/>
        </w:rPr>
        <w:t xml:space="preserve"> status</w:t>
      </w:r>
      <w:r>
        <w:rPr>
          <w:rFonts w:cs="Times New Roman"/>
          <w:color w:val="000000"/>
          <w:kern w:val="0"/>
          <w:szCs w:val="21"/>
        </w:rPr>
        <w:t xml:space="preserve"> in the relay list will be hidden. When there is only one relay in an "active" state on the entrance device, clicking the unlocking button will skip the relay list selection and directly unlock the door.</w:t>
      </w:r>
    </w:p>
    <w:p>
      <w:pPr>
        <w:numPr>
          <w:ilvl w:val="255"/>
          <w:numId w:val="0"/>
        </w:numPr>
        <w:autoSpaceDE w:val="0"/>
        <w:autoSpaceDN w:val="0"/>
        <w:adjustRightInd w:val="0"/>
        <w:spacing w:after="156"/>
        <w:jc w:val="left"/>
        <w:rPr>
          <w:rFonts w:hint="eastAsia" w:cs="Times New Roman"/>
          <w:color w:val="000000"/>
          <w:kern w:val="0"/>
          <w:szCs w:val="21"/>
        </w:rPr>
      </w:pPr>
      <w:r>
        <w:drawing>
          <wp:inline distT="0" distB="0" distL="0" distR="0">
            <wp:extent cx="5520690" cy="3484880"/>
            <wp:effectExtent l="0" t="0" r="3810" b="1270"/>
            <wp:docPr id="684630443" name="图片 1" descr="图形用户界面, 应用程序, 表格&#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30443" name="图片 1" descr="图形用户界面, 应用程序, 表格&#10;&#10;AI 生成的内容可能不正确。"/>
                    <pic:cNvPicPr>
                      <a:picLocks noChangeAspect="1"/>
                    </pic:cNvPicPr>
                  </pic:nvPicPr>
                  <pic:blipFill>
                    <a:blip r:embed="rId104"/>
                    <a:srcRect r="1039" b="-626"/>
                    <a:stretch>
                      <a:fillRect/>
                    </a:stretch>
                  </pic:blipFill>
                  <pic:spPr>
                    <a:xfrm>
                      <a:off x="0" y="0"/>
                      <a:ext cx="5521803" cy="3485639"/>
                    </a:xfrm>
                    <a:prstGeom prst="rect">
                      <a:avLst/>
                    </a:prstGeom>
                    <a:ln>
                      <a:noFill/>
                    </a:ln>
                  </pic:spPr>
                </pic:pic>
              </a:graphicData>
            </a:graphic>
          </wp:inline>
        </w:drawing>
      </w:r>
    </w:p>
    <w:p>
      <w:pPr>
        <w:pStyle w:val="5"/>
        <w:spacing w:after="0"/>
        <w:jc w:val="left"/>
        <w:rPr>
          <w:rFonts w:hint="eastAsia"/>
        </w:rPr>
      </w:pPr>
      <w:r>
        <w:rPr>
          <w:rFonts w:hint="eastAsia"/>
        </w:rPr>
        <w:t xml:space="preserve">5.4.5 </w:t>
      </w:r>
      <w:r>
        <w:t>R</w:t>
      </w:r>
      <w:r>
        <w:rPr>
          <w:rFonts w:hint="eastAsia"/>
        </w:rPr>
        <w:t>eboot</w:t>
      </w:r>
      <w:r>
        <w:t xml:space="preserve"> the device.</w:t>
      </w:r>
    </w:p>
    <w:p>
      <w:pPr>
        <w:numPr>
          <w:ilvl w:val="0"/>
          <w:numId w:val="10"/>
        </w:num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Step 1: Go to Device column and click More &gt; </w:t>
      </w:r>
      <w:r>
        <w:rPr>
          <w:rFonts w:hint="eastAsia" w:cs="Times New Roman"/>
          <w:color w:val="000000"/>
          <w:kern w:val="0"/>
          <w:szCs w:val="21"/>
        </w:rPr>
        <w:t>Reboot</w:t>
      </w:r>
      <w:r>
        <w:rPr>
          <w:rFonts w:cs="Times New Roman"/>
          <w:color w:val="000000"/>
          <w:kern w:val="0"/>
          <w:szCs w:val="21"/>
        </w:rPr>
        <w:t xml:space="preserve"> behind the device to configure the relay.</w:t>
      </w:r>
    </w:p>
    <w:p>
      <w:pPr>
        <w:numPr>
          <w:ilvl w:val="255"/>
          <w:numId w:val="0"/>
        </w:numPr>
        <w:autoSpaceDE w:val="0"/>
        <w:autoSpaceDN w:val="0"/>
        <w:adjustRightInd w:val="0"/>
        <w:spacing w:after="156"/>
        <w:jc w:val="left"/>
        <w:rPr>
          <w:rFonts w:hint="eastAsia"/>
        </w:rPr>
      </w:pPr>
      <w:r>
        <w:drawing>
          <wp:inline distT="0" distB="0" distL="0" distR="0">
            <wp:extent cx="5511800" cy="2924175"/>
            <wp:effectExtent l="0" t="0" r="0" b="9525"/>
            <wp:docPr id="1607861522" name="图片 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861522" name="图片 1" descr="图形用户界面, 应用程序, 电子邮件&#10;&#10;AI 生成的内容可能不正确。"/>
                    <pic:cNvPicPr>
                      <a:picLocks noChangeAspect="1"/>
                    </pic:cNvPicPr>
                  </pic:nvPicPr>
                  <pic:blipFill>
                    <a:blip r:embed="rId105"/>
                    <a:srcRect t="-1" r="1217" b="2244"/>
                    <a:stretch>
                      <a:fillRect/>
                    </a:stretch>
                  </pic:blipFill>
                  <pic:spPr>
                    <a:xfrm>
                      <a:off x="0" y="0"/>
                      <a:ext cx="5511800" cy="2924354"/>
                    </a:xfrm>
                    <a:prstGeom prst="rect">
                      <a:avLst/>
                    </a:prstGeom>
                    <a:ln>
                      <a:noFill/>
                    </a:ln>
                  </pic:spPr>
                </pic:pic>
              </a:graphicData>
            </a:graphic>
          </wp:inline>
        </w:drawing>
      </w:r>
    </w:p>
    <w:p>
      <w:pPr>
        <w:pStyle w:val="5"/>
        <w:spacing w:after="0"/>
        <w:jc w:val="left"/>
        <w:rPr>
          <w:rFonts w:hint="eastAsia"/>
        </w:rPr>
      </w:pPr>
      <w:r>
        <w:rPr>
          <w:rFonts w:hint="eastAsia"/>
        </w:rPr>
        <w:t xml:space="preserve">5.4.6 Enable </w:t>
      </w:r>
      <w:r>
        <w:t xml:space="preserve">Daylight </w:t>
      </w:r>
      <w:r>
        <w:rPr>
          <w:rFonts w:hint="eastAsia"/>
        </w:rPr>
        <w:t>S</w:t>
      </w:r>
      <w:r>
        <w:t xml:space="preserve">aving </w:t>
      </w:r>
      <w:r>
        <w:rPr>
          <w:rFonts w:hint="eastAsia"/>
        </w:rPr>
        <w:t>T</w:t>
      </w:r>
      <w:r>
        <w:t>ime </w:t>
      </w:r>
    </w:p>
    <w:p>
      <w:pPr>
        <w:numPr>
          <w:ilvl w:val="0"/>
          <w:numId w:val="10"/>
        </w:numPr>
        <w:autoSpaceDE w:val="0"/>
        <w:autoSpaceDN w:val="0"/>
        <w:adjustRightInd w:val="0"/>
        <w:spacing w:after="156"/>
        <w:jc w:val="left"/>
        <w:rPr>
          <w:rFonts w:hint="eastAsia"/>
        </w:rPr>
      </w:pPr>
      <w:r>
        <w:rPr>
          <w:rFonts w:cs="Times New Roman"/>
          <w:color w:val="000000"/>
          <w:kern w:val="0"/>
          <w:szCs w:val="21"/>
        </w:rPr>
        <w:t>Step 1: Click</w:t>
      </w:r>
      <w:r>
        <w:rPr>
          <w:rFonts w:hint="eastAsia" w:cs="Times New Roman"/>
          <w:color w:val="000000"/>
          <w:kern w:val="0"/>
          <w:szCs w:val="21"/>
        </w:rPr>
        <w:t xml:space="preserve"> More, then</w:t>
      </w:r>
      <w:r>
        <w:rPr>
          <w:rFonts w:cs="Times New Roman"/>
          <w:color w:val="000000"/>
          <w:kern w:val="0"/>
          <w:szCs w:val="21"/>
        </w:rPr>
        <w:t xml:space="preserve"> </w:t>
      </w:r>
      <w:r>
        <w:rPr>
          <w:rFonts w:hint="eastAsia" w:cs="Times New Roman"/>
          <w:color w:val="000000"/>
          <w:kern w:val="0"/>
          <w:szCs w:val="21"/>
        </w:rPr>
        <w:t>E</w:t>
      </w:r>
      <w:r>
        <w:rPr>
          <w:rFonts w:cs="Times New Roman"/>
          <w:color w:val="000000"/>
          <w:kern w:val="0"/>
          <w:szCs w:val="21"/>
        </w:rPr>
        <w:t>dit</w:t>
      </w:r>
      <w:r>
        <w:rPr>
          <w:rFonts w:hint="eastAsia" w:cs="Times New Roman"/>
          <w:color w:val="000000"/>
          <w:kern w:val="0"/>
          <w:szCs w:val="21"/>
        </w:rPr>
        <w:t>.</w:t>
      </w:r>
    </w:p>
    <w:p>
      <w:pPr>
        <w:autoSpaceDE w:val="0"/>
        <w:autoSpaceDN w:val="0"/>
        <w:adjustRightInd w:val="0"/>
        <w:spacing w:after="156"/>
        <w:jc w:val="left"/>
        <w:rPr>
          <w:rFonts w:hint="eastAsia"/>
        </w:rPr>
      </w:pPr>
      <w:r>
        <w:drawing>
          <wp:inline distT="0" distB="0" distL="0" distR="0">
            <wp:extent cx="5511800" cy="2991485"/>
            <wp:effectExtent l="0" t="0" r="0" b="0"/>
            <wp:docPr id="314518420" name="图片 1" descr="图形用户界面,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18420" name="图片 1" descr="图形用户界面, 应用程序, 电子邮件&#10;&#10;AI 生成的内容可能不正确。"/>
                    <pic:cNvPicPr>
                      <a:picLocks noChangeAspect="1"/>
                    </pic:cNvPicPr>
                  </pic:nvPicPr>
                  <pic:blipFill>
                    <a:blip r:embed="rId106"/>
                    <a:srcRect r="1209"/>
                    <a:stretch>
                      <a:fillRect/>
                    </a:stretch>
                  </pic:blipFill>
                  <pic:spPr>
                    <a:xfrm>
                      <a:off x="0" y="0"/>
                      <a:ext cx="5512279" cy="2991485"/>
                    </a:xfrm>
                    <a:prstGeom prst="rect">
                      <a:avLst/>
                    </a:prstGeom>
                    <a:ln>
                      <a:noFill/>
                    </a:ln>
                  </pic:spPr>
                </pic:pic>
              </a:graphicData>
            </a:graphic>
          </wp:inline>
        </w:drawing>
      </w:r>
    </w:p>
    <w:p>
      <w:pPr>
        <w:numPr>
          <w:ilvl w:val="0"/>
          <w:numId w:val="10"/>
        </w:numPr>
        <w:autoSpaceDE w:val="0"/>
        <w:autoSpaceDN w:val="0"/>
        <w:adjustRightInd w:val="0"/>
        <w:spacing w:after="156"/>
        <w:jc w:val="left"/>
        <w:rPr>
          <w:rFonts w:hint="eastAsia"/>
        </w:rPr>
      </w:pPr>
      <w:r>
        <w:rPr>
          <w:rFonts w:cs="Times New Roman"/>
          <w:color w:val="000000"/>
          <w:kern w:val="0"/>
          <w:szCs w:val="21"/>
        </w:rPr>
        <w:t xml:space="preserve">Step </w:t>
      </w:r>
      <w:r>
        <w:rPr>
          <w:rFonts w:hint="eastAsia" w:cs="Times New Roman"/>
          <w:color w:val="000000"/>
          <w:kern w:val="0"/>
          <w:szCs w:val="21"/>
        </w:rPr>
        <w:t>2</w:t>
      </w:r>
      <w:r>
        <w:rPr>
          <w:rFonts w:cs="Times New Roman"/>
          <w:color w:val="000000"/>
          <w:kern w:val="0"/>
          <w:szCs w:val="21"/>
        </w:rPr>
        <w:t xml:space="preserve">: </w:t>
      </w:r>
      <w:r>
        <w:rPr>
          <w:rFonts w:hint="eastAsia" w:cs="Times New Roman"/>
          <w:color w:val="000000"/>
          <w:kern w:val="0"/>
          <w:szCs w:val="21"/>
        </w:rPr>
        <w:t>Enable d</w:t>
      </w:r>
      <w:r>
        <w:rPr>
          <w:rFonts w:cs="Times New Roman"/>
          <w:color w:val="000000"/>
          <w:kern w:val="0"/>
          <w:szCs w:val="21"/>
        </w:rPr>
        <w:t>aylight saving time</w:t>
      </w:r>
      <w:r>
        <w:rPr>
          <w:rFonts w:hint="eastAsia" w:cs="Times New Roman"/>
          <w:color w:val="000000"/>
          <w:kern w:val="0"/>
          <w:szCs w:val="21"/>
        </w:rPr>
        <w:t>.</w:t>
      </w:r>
    </w:p>
    <w:p>
      <w:pPr>
        <w:numPr>
          <w:ilvl w:val="255"/>
          <w:numId w:val="0"/>
        </w:numPr>
        <w:autoSpaceDE w:val="0"/>
        <w:autoSpaceDN w:val="0"/>
        <w:adjustRightInd w:val="0"/>
        <w:spacing w:after="156"/>
        <w:jc w:val="left"/>
        <w:rPr>
          <w:rFonts w:hint="eastAsia"/>
        </w:rPr>
      </w:pPr>
      <w:r>
        <w:drawing>
          <wp:inline distT="0" distB="0" distL="0" distR="0">
            <wp:extent cx="5520690" cy="2991485"/>
            <wp:effectExtent l="0" t="0" r="3810" b="0"/>
            <wp:docPr id="148185478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54786" name="图片 1" descr="图形用户界面, 应用程序, Teams&#10;&#10;AI 生成的内容可能不正确。"/>
                    <pic:cNvPicPr>
                      <a:picLocks noChangeAspect="1"/>
                    </pic:cNvPicPr>
                  </pic:nvPicPr>
                  <pic:blipFill>
                    <a:blip r:embed="rId107"/>
                    <a:srcRect r="1055"/>
                    <a:stretch>
                      <a:fillRect/>
                    </a:stretch>
                  </pic:blipFill>
                  <pic:spPr>
                    <a:xfrm>
                      <a:off x="0" y="0"/>
                      <a:ext cx="5520906" cy="2991485"/>
                    </a:xfrm>
                    <a:prstGeom prst="rect">
                      <a:avLst/>
                    </a:prstGeom>
                    <a:ln>
                      <a:noFill/>
                    </a:ln>
                  </pic:spPr>
                </pic:pic>
              </a:graphicData>
            </a:graphic>
          </wp:inline>
        </w:drawing>
      </w:r>
    </w:p>
    <w:p>
      <w:pPr>
        <w:pStyle w:val="36"/>
        <w:numPr>
          <w:ilvl w:val="0"/>
          <w:numId w:val="0"/>
        </w:numPr>
        <w:spacing w:after="156"/>
        <w:ind w:left="227" w:hanging="227"/>
        <w:rPr>
          <w:rFonts w:hint="eastAsia"/>
        </w:rPr>
      </w:pPr>
      <w:bookmarkStart w:id="46" w:name="_Toc215131490"/>
      <w:r>
        <w:t>5.5 License Log</w:t>
      </w:r>
      <w:bookmarkEnd w:id="46"/>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1. You can check the amount of license you have and license log.</w:t>
      </w:r>
    </w:p>
    <w:p>
      <w:pPr>
        <w:spacing w:after="156"/>
        <w:rPr>
          <w:rFonts w:hint="eastAsia" w:cs="Times New Roman"/>
          <w:color w:val="000000"/>
          <w:kern w:val="0"/>
          <w:szCs w:val="21"/>
        </w:rPr>
      </w:pPr>
      <w:r>
        <w:drawing>
          <wp:inline distT="0" distB="0" distL="0" distR="0">
            <wp:extent cx="5520690" cy="2991485"/>
            <wp:effectExtent l="0" t="0" r="3810" b="0"/>
            <wp:docPr id="540359457" name="图片 1" descr="电脑软件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359457" name="图片 1" descr="电脑软件截图&#10;&#10;AI 生成的内容可能不正确。"/>
                    <pic:cNvPicPr>
                      <a:picLocks noChangeAspect="1"/>
                    </pic:cNvPicPr>
                  </pic:nvPicPr>
                  <pic:blipFill>
                    <a:blip r:embed="rId108"/>
                    <a:srcRect r="1059"/>
                    <a:stretch>
                      <a:fillRect/>
                    </a:stretch>
                  </pic:blipFill>
                  <pic:spPr>
                    <a:xfrm>
                      <a:off x="0" y="0"/>
                      <a:ext cx="5520690" cy="2991485"/>
                    </a:xfrm>
                    <a:prstGeom prst="rect">
                      <a:avLst/>
                    </a:prstGeom>
                    <a:ln>
                      <a:noFill/>
                    </a:ln>
                  </pic:spPr>
                </pic:pic>
              </a:graphicData>
            </a:graphic>
          </wp:inline>
        </w:drawing>
      </w:r>
    </w:p>
    <w:p>
      <w:pPr>
        <w:pStyle w:val="36"/>
        <w:numPr>
          <w:ilvl w:val="0"/>
          <w:numId w:val="0"/>
        </w:numPr>
        <w:spacing w:after="156"/>
        <w:ind w:left="227" w:hanging="227"/>
        <w:rPr>
          <w:rFonts w:hint="eastAsia"/>
        </w:rPr>
      </w:pPr>
      <w:bookmarkStart w:id="47" w:name="_Toc215131491"/>
      <w:r>
        <w:t>5.6 U</w:t>
      </w:r>
      <w:r>
        <w:rPr>
          <w:rFonts w:hint="eastAsia"/>
        </w:rPr>
        <w:t>pdate</w:t>
      </w:r>
      <w:r>
        <w:t>-Firmware List (OTA)</w:t>
      </w:r>
      <w:bookmarkEnd w:id="47"/>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1. Choose the corresponding Device Type, Model and Firmware Version according to the device. After choosing, the devices can be selected to upgrade and Upgrade Time can also be set.</w:t>
      </w:r>
    </w:p>
    <w:p>
      <w:pPr>
        <w:autoSpaceDE w:val="0"/>
        <w:autoSpaceDN w:val="0"/>
        <w:adjustRightInd w:val="0"/>
        <w:spacing w:after="156"/>
        <w:jc w:val="left"/>
        <w:rPr>
          <w:rFonts w:hint="eastAsia" w:cs="Times New Roman"/>
          <w:color w:val="000000"/>
          <w:kern w:val="0"/>
          <w:szCs w:val="21"/>
        </w:rPr>
      </w:pPr>
      <w:r>
        <w:drawing>
          <wp:inline distT="0" distB="0" distL="0" distR="0">
            <wp:extent cx="5579745" cy="2991485"/>
            <wp:effectExtent l="0" t="0" r="1905" b="0"/>
            <wp:docPr id="796853904"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53904" name="图片 1" descr="图形用户界面, 应用程序&#10;&#10;AI 生成的内容可能不正确。"/>
                    <pic:cNvPicPr>
                      <a:picLocks noChangeAspect="1"/>
                    </pic:cNvPicPr>
                  </pic:nvPicPr>
                  <pic:blipFill>
                    <a:blip r:embed="rId109"/>
                    <a:stretch>
                      <a:fillRect/>
                    </a:stretch>
                  </pic:blipFill>
                  <pic:spPr>
                    <a:xfrm>
                      <a:off x="0" y="0"/>
                      <a:ext cx="5579745" cy="2991485"/>
                    </a:xfrm>
                    <a:prstGeom prst="rect">
                      <a:avLst/>
                    </a:prstGeom>
                  </pic:spPr>
                </pic:pic>
              </a:graphicData>
            </a:graphic>
          </wp:inline>
        </w:drawing>
      </w:r>
    </w:p>
    <w:p>
      <w:pPr>
        <w:pStyle w:val="36"/>
        <w:numPr>
          <w:ilvl w:val="0"/>
          <w:numId w:val="0"/>
        </w:numPr>
        <w:spacing w:after="156"/>
        <w:ind w:left="227" w:hanging="227"/>
        <w:rPr>
          <w:rFonts w:hint="eastAsia"/>
        </w:rPr>
      </w:pPr>
      <w:bookmarkStart w:id="48" w:name="_Toc215131492"/>
      <w:r>
        <w:t>5.7 U</w:t>
      </w:r>
      <w:r>
        <w:rPr>
          <w:rFonts w:hint="eastAsia"/>
        </w:rPr>
        <w:t>pdate</w:t>
      </w:r>
      <w:r>
        <w:t>-Up</w:t>
      </w:r>
      <w:r>
        <w:rPr>
          <w:rFonts w:hint="eastAsia"/>
        </w:rPr>
        <w:t>grade</w:t>
      </w:r>
      <w:r>
        <w:t xml:space="preserve"> L</w:t>
      </w:r>
      <w:r>
        <w:rPr>
          <w:rFonts w:hint="eastAsia"/>
        </w:rPr>
        <w:t>og</w:t>
      </w:r>
      <w:r>
        <w:t xml:space="preserve"> (OTA)</w:t>
      </w:r>
      <w:bookmarkEnd w:id="48"/>
    </w:p>
    <w:p>
      <w:pPr>
        <w:autoSpaceDE w:val="0"/>
        <w:autoSpaceDN w:val="0"/>
        <w:adjustRightInd w:val="0"/>
        <w:spacing w:after="156"/>
        <w:jc w:val="left"/>
        <w:rPr>
          <w:rFonts w:hint="eastAsia"/>
        </w:rPr>
      </w:pPr>
      <w:r>
        <w:rPr>
          <w:rFonts w:cs="Times New Roman"/>
          <w:color w:val="000000"/>
          <w:kern w:val="0"/>
          <w:szCs w:val="21"/>
        </w:rPr>
        <w:t>1. T</w:t>
      </w:r>
      <w:r>
        <w:rPr>
          <w:rFonts w:hint="eastAsia" w:cs="Times New Roman"/>
          <w:color w:val="000000"/>
          <w:kern w:val="0"/>
          <w:szCs w:val="21"/>
        </w:rPr>
        <w:t>he</w:t>
      </w:r>
      <w:r>
        <w:rPr>
          <w:rFonts w:cs="Times New Roman"/>
          <w:color w:val="000000"/>
          <w:kern w:val="0"/>
          <w:szCs w:val="21"/>
        </w:rPr>
        <w:t xml:space="preserve"> log of upgrade.</w:t>
      </w:r>
    </w:p>
    <w:p>
      <w:pPr>
        <w:autoSpaceDE w:val="0"/>
        <w:autoSpaceDN w:val="0"/>
        <w:adjustRightInd w:val="0"/>
        <w:spacing w:after="156"/>
        <w:jc w:val="left"/>
        <w:rPr>
          <w:rFonts w:hint="eastAsia" w:cs="Times New Roman"/>
          <w:color w:val="000000"/>
          <w:kern w:val="0"/>
          <w:szCs w:val="21"/>
        </w:rPr>
      </w:pPr>
      <w:r>
        <w:drawing>
          <wp:inline distT="0" distB="0" distL="0" distR="0">
            <wp:extent cx="5520690" cy="2449830"/>
            <wp:effectExtent l="0" t="0" r="3810" b="7620"/>
            <wp:docPr id="594491117"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91117" name="图片 1" descr="图形用户界面, 文本, 应用程序, 电子邮件&#10;&#10;AI 生成的内容可能不正确。"/>
                    <pic:cNvPicPr>
                      <a:picLocks noChangeAspect="1"/>
                    </pic:cNvPicPr>
                  </pic:nvPicPr>
                  <pic:blipFill>
                    <a:blip r:embed="rId110"/>
                    <a:srcRect r="1055" b="18104"/>
                    <a:stretch>
                      <a:fillRect/>
                    </a:stretch>
                  </pic:blipFill>
                  <pic:spPr>
                    <a:xfrm>
                      <a:off x="0" y="0"/>
                      <a:ext cx="5520906" cy="2449901"/>
                    </a:xfrm>
                    <a:prstGeom prst="rect">
                      <a:avLst/>
                    </a:prstGeom>
                    <a:ln>
                      <a:noFill/>
                    </a:ln>
                  </pic:spPr>
                </pic:pic>
              </a:graphicData>
            </a:graphic>
          </wp:inline>
        </w:drawing>
      </w:r>
    </w:p>
    <w:p>
      <w:pPr>
        <w:pStyle w:val="36"/>
        <w:numPr>
          <w:ilvl w:val="0"/>
          <w:numId w:val="0"/>
        </w:numPr>
        <w:spacing w:after="156"/>
        <w:ind w:left="227" w:hanging="227"/>
        <w:rPr>
          <w:rFonts w:hint="eastAsia"/>
        </w:rPr>
      </w:pPr>
      <w:bookmarkStart w:id="49" w:name="_Toc215131493"/>
      <w:r>
        <w:t>5.8 My message</w:t>
      </w:r>
      <w:bookmarkEnd w:id="49"/>
    </w:p>
    <w:p>
      <w:pPr>
        <w:pStyle w:val="4"/>
        <w:numPr>
          <w:ilvl w:val="0"/>
          <w:numId w:val="0"/>
        </w:numPr>
        <w:spacing w:after="156"/>
        <w:rPr>
          <w:rFonts w:hint="eastAsia"/>
          <w:szCs w:val="24"/>
        </w:rPr>
      </w:pPr>
      <w:r>
        <w:rPr>
          <w:szCs w:val="24"/>
        </w:rPr>
        <w:t>5.8.1 Send messages to property manager</w:t>
      </w:r>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1. Here are the steps to send messages to property manager</w:t>
      </w:r>
    </w:p>
    <w:p>
      <w:pPr>
        <w:numPr>
          <w:ilvl w:val="0"/>
          <w:numId w:val="10"/>
        </w:numPr>
        <w:autoSpaceDE w:val="0"/>
        <w:autoSpaceDN w:val="0"/>
        <w:adjustRightInd w:val="0"/>
        <w:spacing w:after="156"/>
        <w:jc w:val="left"/>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tep 1: Go to My message column and click Add to edit a message.</w:t>
      </w:r>
    </w:p>
    <w:p>
      <w:pPr>
        <w:autoSpaceDE w:val="0"/>
        <w:autoSpaceDN w:val="0"/>
        <w:adjustRightInd w:val="0"/>
        <w:spacing w:after="156"/>
        <w:jc w:val="center"/>
        <w:rPr>
          <w:rFonts w:hint="eastAsia" w:cs="Times New Roman"/>
          <w:color w:val="000000"/>
          <w:kern w:val="0"/>
          <w:szCs w:val="21"/>
        </w:rPr>
      </w:pPr>
      <w:r>
        <w:drawing>
          <wp:inline distT="0" distB="0" distL="0" distR="0">
            <wp:extent cx="5579745" cy="2991485"/>
            <wp:effectExtent l="0" t="0" r="1905" b="0"/>
            <wp:docPr id="46956270"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6270" name="图片 1" descr="图形用户界面, 应用程序&#10;&#10;AI 生成的内容可能不正确。"/>
                    <pic:cNvPicPr>
                      <a:picLocks noChangeAspect="1"/>
                    </pic:cNvPicPr>
                  </pic:nvPicPr>
                  <pic:blipFill>
                    <a:blip r:embed="rId111"/>
                    <a:stretch>
                      <a:fillRect/>
                    </a:stretch>
                  </pic:blipFill>
                  <pic:spPr>
                    <a:xfrm>
                      <a:off x="0" y="0"/>
                      <a:ext cx="5579745" cy="2991485"/>
                    </a:xfrm>
                    <a:prstGeom prst="rect">
                      <a:avLst/>
                    </a:prstGeom>
                  </pic:spPr>
                </pic:pic>
              </a:graphicData>
            </a:graphic>
          </wp:inline>
        </w:drawing>
      </w:r>
    </w:p>
    <w:p>
      <w:pPr>
        <w:numPr>
          <w:ilvl w:val="0"/>
          <w:numId w:val="8"/>
        </w:numPr>
        <w:spacing w:after="156"/>
        <w:rPr>
          <w:rFonts w:hint="eastAsia" w:cs="Times New Roman"/>
          <w:color w:val="000000"/>
          <w:kern w:val="0"/>
          <w:szCs w:val="21"/>
        </w:rPr>
      </w:pPr>
      <w:r>
        <w:rPr>
          <w:rFonts w:cs="Times New Roman"/>
          <w:color w:val="000000"/>
          <w:kern w:val="0"/>
          <w:szCs w:val="21"/>
        </w:rPr>
        <w:t>Step 2: Fill in message title and message content. Choose the recipient and the delivery time.</w:t>
      </w:r>
    </w:p>
    <w:p>
      <w:pPr>
        <w:spacing w:after="156"/>
        <w:jc w:val="center"/>
        <w:rPr>
          <w:rFonts w:hint="eastAsia" w:cs="Times New Roman"/>
          <w:color w:val="000000"/>
          <w:kern w:val="0"/>
          <w:szCs w:val="21"/>
        </w:rPr>
      </w:pPr>
      <w:r>
        <w:drawing>
          <wp:inline distT="0" distB="0" distL="0" distR="0">
            <wp:extent cx="5579745" cy="2783840"/>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2"/>
                    <a:stretch>
                      <a:fillRect/>
                    </a:stretch>
                  </pic:blipFill>
                  <pic:spPr>
                    <a:xfrm>
                      <a:off x="0" y="0"/>
                      <a:ext cx="5579745" cy="2783840"/>
                    </a:xfrm>
                    <a:prstGeom prst="rect">
                      <a:avLst/>
                    </a:prstGeom>
                  </pic:spPr>
                </pic:pic>
              </a:graphicData>
            </a:graphic>
          </wp:inline>
        </w:drawing>
      </w:r>
    </w:p>
    <w:p>
      <w:pPr>
        <w:numPr>
          <w:ilvl w:val="0"/>
          <w:numId w:val="8"/>
        </w:numPr>
        <w:spacing w:after="156"/>
        <w:rPr>
          <w:rFonts w:hint="eastAsia" w:cs="Times New Roman"/>
          <w:color w:val="000000"/>
          <w:kern w:val="0"/>
          <w:szCs w:val="21"/>
        </w:rPr>
      </w:pPr>
      <w:r>
        <w:rPr>
          <w:rFonts w:cs="Times New Roman"/>
          <w:color w:val="000000"/>
          <w:kern w:val="0"/>
          <w:szCs w:val="21"/>
        </w:rPr>
        <w:t>Step 3: Click the</w:t>
      </w:r>
      <w:r>
        <w:rPr>
          <w:rFonts w:hint="eastAsia" w:cs="Times New Roman"/>
          <w:color w:val="000000"/>
          <w:kern w:val="0"/>
          <w:szCs w:val="21"/>
        </w:rPr>
        <w:t xml:space="preserve"> message</w:t>
      </w:r>
      <w:r>
        <w:rPr>
          <w:rFonts w:cs="Times New Roman"/>
          <w:color w:val="000000"/>
          <w:kern w:val="0"/>
          <w:szCs w:val="21"/>
        </w:rPr>
        <w:t>. You can check the message detail.</w:t>
      </w:r>
    </w:p>
    <w:p>
      <w:pPr>
        <w:spacing w:after="156"/>
        <w:jc w:val="center"/>
        <w:rPr>
          <w:rFonts w:hint="eastAsia"/>
        </w:rPr>
      </w:pPr>
      <w:r>
        <w:drawing>
          <wp:inline distT="0" distB="0" distL="0" distR="0">
            <wp:extent cx="5579745" cy="2991485"/>
            <wp:effectExtent l="0" t="0" r="1905" b="0"/>
            <wp:docPr id="185972134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721345" name="图片 1" descr="图形用户界面, 应用程序&#10;&#10;AI 生成的内容可能不正确。"/>
                    <pic:cNvPicPr>
                      <a:picLocks noChangeAspect="1"/>
                    </pic:cNvPicPr>
                  </pic:nvPicPr>
                  <pic:blipFill>
                    <a:blip r:embed="rId113"/>
                    <a:stretch>
                      <a:fillRect/>
                    </a:stretch>
                  </pic:blipFill>
                  <pic:spPr>
                    <a:xfrm>
                      <a:off x="0" y="0"/>
                      <a:ext cx="5579745" cy="2991485"/>
                    </a:xfrm>
                    <a:prstGeom prst="rect">
                      <a:avLst/>
                    </a:prstGeom>
                  </pic:spPr>
                </pic:pic>
              </a:graphicData>
            </a:graphic>
          </wp:inline>
        </w:drawing>
      </w:r>
      <w:r>
        <w:t xml:space="preserve"> </w:t>
      </w:r>
    </w:p>
    <w:p>
      <w:pPr>
        <w:pStyle w:val="36"/>
        <w:numPr>
          <w:ilvl w:val="0"/>
          <w:numId w:val="0"/>
        </w:numPr>
        <w:spacing w:after="156"/>
        <w:ind w:left="227" w:hanging="227"/>
        <w:rPr>
          <w:rFonts w:hint="eastAsia"/>
        </w:rPr>
      </w:pPr>
      <w:bookmarkStart w:id="50" w:name="_Toc215131494"/>
      <w:r>
        <w:t xml:space="preserve">5.9 </w:t>
      </w:r>
      <w:r>
        <w:rPr>
          <w:rFonts w:hint="eastAsia"/>
        </w:rPr>
        <w:t>Log</w:t>
      </w:r>
      <w:bookmarkEnd w:id="50"/>
    </w:p>
    <w:p>
      <w:pPr>
        <w:pStyle w:val="4"/>
        <w:numPr>
          <w:ilvl w:val="0"/>
          <w:numId w:val="0"/>
        </w:numPr>
        <w:spacing w:after="156"/>
        <w:ind w:left="227" w:hanging="227"/>
        <w:rPr>
          <w:rFonts w:hint="eastAsia"/>
          <w:szCs w:val="24"/>
        </w:rPr>
      </w:pPr>
      <w:bookmarkStart w:id="51" w:name="_Toc206768455"/>
      <w:r>
        <w:rPr>
          <w:rFonts w:hint="eastAsia"/>
          <w:szCs w:val="24"/>
        </w:rPr>
        <w:t>5.9.1 Configuration log</w:t>
      </w:r>
      <w:bookmarkEnd w:id="51"/>
    </w:p>
    <w:p>
      <w:pPr>
        <w:autoSpaceDE w:val="0"/>
        <w:autoSpaceDN w:val="0"/>
        <w:adjustRightInd w:val="0"/>
        <w:spacing w:after="156"/>
        <w:jc w:val="left"/>
        <w:rPr>
          <w:rFonts w:hint="eastAsia" w:cs="Times New Roman"/>
          <w:color w:val="000000"/>
          <w:kern w:val="0"/>
          <w:szCs w:val="21"/>
        </w:rPr>
      </w:pPr>
      <w:bookmarkStart w:id="52" w:name="_Toc206768456"/>
      <w:r>
        <w:rPr>
          <w:rFonts w:hint="eastAsia" w:cs="Times New Roman"/>
          <w:color w:val="000000"/>
          <w:kern w:val="0"/>
          <w:szCs w:val="21"/>
        </w:rPr>
        <w:t>1. You can check configuration logs of this community’s devices. You can view the records for recent one month.</w:t>
      </w:r>
      <w:bookmarkEnd w:id="52"/>
      <w:bookmarkStart w:id="53" w:name="_Toc206768457"/>
    </w:p>
    <w:p>
      <w:pPr>
        <w:autoSpaceDE w:val="0"/>
        <w:autoSpaceDN w:val="0"/>
        <w:adjustRightInd w:val="0"/>
        <w:spacing w:after="156"/>
        <w:jc w:val="center"/>
        <w:rPr>
          <w:rFonts w:hint="eastAsia" w:cs="Times New Roman"/>
          <w:color w:val="000000"/>
          <w:kern w:val="0"/>
          <w:szCs w:val="21"/>
        </w:rPr>
      </w:pPr>
      <w:r>
        <w:rPr>
          <w:b/>
          <w:bCs/>
        </w:rPr>
        <w:drawing>
          <wp:inline distT="0" distB="0" distL="0" distR="0">
            <wp:extent cx="5522595" cy="2991485"/>
            <wp:effectExtent l="0" t="0" r="1905" b="0"/>
            <wp:docPr id="27881355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13551" name="图片 1" descr="图形用户界面, 应用程序&#10;&#10;AI 生成的内容可能不正确。"/>
                    <pic:cNvPicPr>
                      <a:picLocks noChangeAspect="1"/>
                    </pic:cNvPicPr>
                  </pic:nvPicPr>
                  <pic:blipFill>
                    <a:blip r:embed="rId114"/>
                    <a:srcRect r="1018"/>
                    <a:stretch>
                      <a:fillRect/>
                    </a:stretch>
                  </pic:blipFill>
                  <pic:spPr>
                    <a:xfrm>
                      <a:off x="0" y="0"/>
                      <a:ext cx="5522976" cy="2991485"/>
                    </a:xfrm>
                    <a:prstGeom prst="rect">
                      <a:avLst/>
                    </a:prstGeom>
                    <a:ln>
                      <a:noFill/>
                    </a:ln>
                  </pic:spPr>
                </pic:pic>
              </a:graphicData>
            </a:graphic>
          </wp:inline>
        </w:drawing>
      </w:r>
      <w:bookmarkEnd w:id="53"/>
    </w:p>
    <w:p>
      <w:pPr>
        <w:pStyle w:val="4"/>
        <w:numPr>
          <w:ilvl w:val="0"/>
          <w:numId w:val="0"/>
        </w:numPr>
        <w:spacing w:after="156"/>
        <w:ind w:left="227" w:hanging="227"/>
        <w:rPr>
          <w:rFonts w:hint="eastAsia"/>
          <w:szCs w:val="24"/>
        </w:rPr>
      </w:pPr>
      <w:bookmarkStart w:id="54" w:name="_Toc206768458"/>
      <w:r>
        <w:rPr>
          <w:rFonts w:hint="eastAsia"/>
          <w:szCs w:val="24"/>
        </w:rPr>
        <w:t>5.9.2 Device tasks</w:t>
      </w:r>
      <w:bookmarkEnd w:id="54"/>
    </w:p>
    <w:p>
      <w:pPr>
        <w:autoSpaceDE w:val="0"/>
        <w:autoSpaceDN w:val="0"/>
        <w:adjustRightInd w:val="0"/>
        <w:spacing w:after="156"/>
        <w:jc w:val="left"/>
        <w:rPr>
          <w:rFonts w:hint="eastAsia"/>
        </w:rPr>
      </w:pPr>
      <w:r>
        <w:rPr>
          <w:rFonts w:hint="eastAsia" w:cs="Times New Roman"/>
          <w:color w:val="000000"/>
          <w:kern w:val="0"/>
          <w:szCs w:val="21"/>
        </w:rPr>
        <w:t>1. Here records operation logs related to device management, including deletion and replacement activities, ensuring traceability and accountability.</w:t>
      </w:r>
      <w:r>
        <w:drawing>
          <wp:inline distT="0" distB="0" distL="0" distR="0">
            <wp:extent cx="5579745" cy="2991485"/>
            <wp:effectExtent l="0" t="0" r="1905" b="0"/>
            <wp:docPr id="1592214472"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14472" name="图片 1" descr="图形用户界面, 应用程序&#10;&#10;AI 生成的内容可能不正确。"/>
                    <pic:cNvPicPr>
                      <a:picLocks noChangeAspect="1"/>
                    </pic:cNvPicPr>
                  </pic:nvPicPr>
                  <pic:blipFill>
                    <a:blip r:embed="rId115"/>
                    <a:stretch>
                      <a:fillRect/>
                    </a:stretch>
                  </pic:blipFill>
                  <pic:spPr>
                    <a:xfrm>
                      <a:off x="0" y="0"/>
                      <a:ext cx="5579745" cy="2991485"/>
                    </a:xfrm>
                    <a:prstGeom prst="rect">
                      <a:avLst/>
                    </a:prstGeom>
                  </pic:spPr>
                </pic:pic>
              </a:graphicData>
            </a:graphic>
          </wp:inline>
        </w:drawing>
      </w:r>
    </w:p>
    <w:p>
      <w:pPr>
        <w:pStyle w:val="36"/>
        <w:numPr>
          <w:ilvl w:val="0"/>
          <w:numId w:val="0"/>
        </w:numPr>
        <w:spacing w:after="156"/>
        <w:ind w:left="227" w:hanging="227"/>
        <w:rPr>
          <w:rFonts w:hint="eastAsia"/>
        </w:rPr>
      </w:pPr>
      <w:bookmarkStart w:id="55" w:name="_Toc215131495"/>
      <w:r>
        <w:rPr>
          <w:rFonts w:hint="eastAsia"/>
        </w:rPr>
        <w:t xml:space="preserve">5.10 </w:t>
      </w:r>
      <w:r>
        <w:t>Switch to Property Manager</w:t>
      </w:r>
      <w:bookmarkEnd w:id="55"/>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1. Please make sure you linked the project to this Reseller/Installer account when creating it. After doing so, you may find you can switch to manage the project on the upper right corner. You can also switch back to Reseller/Installer. </w:t>
      </w:r>
    </w:p>
    <w:p>
      <w:pPr>
        <w:autoSpaceDE w:val="0"/>
        <w:autoSpaceDN w:val="0"/>
        <w:adjustRightInd w:val="0"/>
        <w:spacing w:after="156"/>
        <w:jc w:val="left"/>
        <w:rPr>
          <w:rFonts w:hint="eastAsia"/>
          <w:b/>
          <w:bCs/>
        </w:rPr>
      </w:pPr>
      <w:r>
        <w:drawing>
          <wp:inline distT="0" distB="0" distL="0" distR="0">
            <wp:extent cx="5579745" cy="2991485"/>
            <wp:effectExtent l="0" t="0" r="1905" b="0"/>
            <wp:docPr id="2059982957"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82957" name="图片 1" descr="图形用户界面, 应用程序&#10;&#10;AI 生成的内容可能不正确。"/>
                    <pic:cNvPicPr>
                      <a:picLocks noChangeAspect="1"/>
                    </pic:cNvPicPr>
                  </pic:nvPicPr>
                  <pic:blipFill>
                    <a:blip r:embed="rId116"/>
                    <a:stretch>
                      <a:fillRect/>
                    </a:stretch>
                  </pic:blipFill>
                  <pic:spPr>
                    <a:xfrm>
                      <a:off x="0" y="0"/>
                      <a:ext cx="5579745" cy="2991485"/>
                    </a:xfrm>
                    <a:prstGeom prst="rect">
                      <a:avLst/>
                    </a:prstGeom>
                  </pic:spPr>
                </pic:pic>
              </a:graphicData>
            </a:graphic>
          </wp:inline>
        </w:drawing>
      </w:r>
      <w:r>
        <w:rPr>
          <w:rFonts w:hint="eastAsia"/>
          <w:b/>
          <w:bCs/>
        </w:rPr>
        <w:t xml:space="preserve">Noted: </w:t>
      </w:r>
      <w:r>
        <w:t xml:space="preserve">In our system, a </w:t>
      </w:r>
      <w:r>
        <w:rPr>
          <w:b/>
          <w:bCs/>
        </w:rPr>
        <w:t>site</w:t>
      </w:r>
      <w:r>
        <w:t xml:space="preserve"> can be defined as a </w:t>
      </w:r>
      <w:r>
        <w:rPr>
          <w:b/>
          <w:bCs/>
        </w:rPr>
        <w:t>single-family house</w:t>
      </w:r>
      <w:r>
        <w:t xml:space="preserve"> or a </w:t>
      </w:r>
      <w:r>
        <w:rPr>
          <w:b/>
          <w:bCs/>
        </w:rPr>
        <w:t>community</w:t>
      </w:r>
      <w:r>
        <w:t xml:space="preserve">. A single-family house normally does not have property management, which means it cannot be managed under a property management account. By contrast, a community site is managed by property </w:t>
      </w:r>
      <w:r>
        <w:rPr>
          <w:rFonts w:hint="eastAsia"/>
        </w:rPr>
        <w:t>manager</w:t>
      </w:r>
      <w:r>
        <w:t xml:space="preserve">, so when we switch to the property management account, only </w:t>
      </w:r>
      <w:r>
        <w:rPr>
          <w:b/>
          <w:bCs/>
        </w:rPr>
        <w:t>community</w:t>
      </w:r>
      <w:r>
        <w:t xml:space="preserve"> sites can be managed.</w:t>
      </w:r>
    </w:p>
    <w:p>
      <w:pPr>
        <w:pStyle w:val="36"/>
        <w:numPr>
          <w:ilvl w:val="0"/>
          <w:numId w:val="0"/>
        </w:numPr>
        <w:spacing w:after="156"/>
        <w:ind w:left="227" w:hanging="227"/>
        <w:rPr>
          <w:rFonts w:hint="eastAsia"/>
        </w:rPr>
      </w:pPr>
      <w:bookmarkStart w:id="56" w:name="_Toc215131496"/>
      <w:r>
        <w:t>5.1</w:t>
      </w:r>
      <w:r>
        <w:rPr>
          <w:rFonts w:hint="eastAsia"/>
        </w:rPr>
        <w:t>1</w:t>
      </w:r>
      <w:r>
        <w:t xml:space="preserve"> Technical Supporter</w:t>
      </w:r>
      <w:bookmarkEnd w:id="56"/>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1. Here are the steps to create the contact for Property Manager to seek technical support.</w:t>
      </w:r>
    </w:p>
    <w:p>
      <w:pPr>
        <w:numPr>
          <w:ilvl w:val="0"/>
          <w:numId w:val="8"/>
        </w:numPr>
        <w:spacing w:after="156"/>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 xml:space="preserve">tep 1: </w:t>
      </w:r>
      <w:r>
        <w:rPr>
          <w:rFonts w:hint="eastAsia" w:cs="Times New Roman"/>
          <w:color w:val="000000"/>
          <w:kern w:val="0"/>
          <w:szCs w:val="21"/>
        </w:rPr>
        <w:t>G</w:t>
      </w:r>
      <w:r>
        <w:rPr>
          <w:rFonts w:cs="Times New Roman"/>
          <w:color w:val="000000"/>
          <w:kern w:val="0"/>
          <w:szCs w:val="21"/>
        </w:rPr>
        <w:t>o to Account &gt; Technical Supporter.</w:t>
      </w:r>
    </w:p>
    <w:p>
      <w:pPr>
        <w:spacing w:after="156"/>
        <w:jc w:val="center"/>
        <w:rPr>
          <w:rFonts w:hint="eastAsia" w:cs="Times New Roman"/>
          <w:color w:val="000000"/>
          <w:kern w:val="0"/>
          <w:szCs w:val="21"/>
        </w:rPr>
      </w:pPr>
      <w:r>
        <w:t xml:space="preserve"> </w:t>
      </w:r>
      <w:r>
        <w:drawing>
          <wp:inline distT="0" distB="0" distL="0" distR="0">
            <wp:extent cx="5579745" cy="2991485"/>
            <wp:effectExtent l="0" t="0" r="1905" b="0"/>
            <wp:docPr id="79537459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74595" name="图片 1" descr="图形用户界面, 应用程序&#10;&#10;AI 生成的内容可能不正确。"/>
                    <pic:cNvPicPr>
                      <a:picLocks noChangeAspect="1"/>
                    </pic:cNvPicPr>
                  </pic:nvPicPr>
                  <pic:blipFill>
                    <a:blip r:embed="rId117"/>
                    <a:stretch>
                      <a:fillRect/>
                    </a:stretch>
                  </pic:blipFill>
                  <pic:spPr>
                    <a:xfrm>
                      <a:off x="0" y="0"/>
                      <a:ext cx="5579745" cy="2991485"/>
                    </a:xfrm>
                    <a:prstGeom prst="rect">
                      <a:avLst/>
                    </a:prstGeom>
                  </pic:spPr>
                </pic:pic>
              </a:graphicData>
            </a:graphic>
          </wp:inline>
        </w:drawing>
      </w:r>
    </w:p>
    <w:p>
      <w:pPr>
        <w:numPr>
          <w:ilvl w:val="0"/>
          <w:numId w:val="8"/>
        </w:numPr>
        <w:spacing w:after="156"/>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tep 1: Fill in the information about the technical support.</w:t>
      </w:r>
    </w:p>
    <w:p>
      <w:pPr>
        <w:spacing w:after="156"/>
        <w:jc w:val="center"/>
        <w:rPr>
          <w:rFonts w:hint="eastAsia" w:cs="Times New Roman"/>
          <w:color w:val="000000"/>
          <w:kern w:val="0"/>
          <w:szCs w:val="21"/>
        </w:rPr>
      </w:pPr>
      <w:r>
        <w:drawing>
          <wp:inline distT="0" distB="0" distL="0" distR="0">
            <wp:extent cx="2576195" cy="2741295"/>
            <wp:effectExtent l="0" t="0" r="0" b="1905"/>
            <wp:docPr id="58289486"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9486" name="图片 1" descr="图形用户界面, 文本, 应用程序&#10;&#10;AI 生成的内容可能不正确。"/>
                    <pic:cNvPicPr>
                      <a:picLocks noChangeAspect="1"/>
                    </pic:cNvPicPr>
                  </pic:nvPicPr>
                  <pic:blipFill>
                    <a:blip r:embed="rId118"/>
                    <a:stretch>
                      <a:fillRect/>
                    </a:stretch>
                  </pic:blipFill>
                  <pic:spPr>
                    <a:xfrm>
                      <a:off x="0" y="0"/>
                      <a:ext cx="2583087" cy="2749068"/>
                    </a:xfrm>
                    <a:prstGeom prst="rect">
                      <a:avLst/>
                    </a:prstGeom>
                  </pic:spPr>
                </pic:pic>
              </a:graphicData>
            </a:graphic>
          </wp:inline>
        </w:drawing>
      </w:r>
    </w:p>
    <w:p>
      <w:pPr>
        <w:autoSpaceDE w:val="0"/>
        <w:autoSpaceDN w:val="0"/>
        <w:adjustRightInd w:val="0"/>
        <w:spacing w:after="156"/>
        <w:jc w:val="center"/>
        <w:rPr>
          <w:rFonts w:hint="eastAsia" w:ascii="Roboto-Regular" w:eastAsia="Roboto-Regular" w:cs="Roboto-Regular"/>
          <w:color w:val="000000"/>
          <w:kern w:val="0"/>
          <w:szCs w:val="24"/>
        </w:rPr>
      </w:pPr>
      <w:r>
        <w:rPr>
          <w:rFonts w:ascii="Roboto-Regular" w:eastAsia="Roboto-Regular" w:cs="Roboto-Regular"/>
          <w:color w:val="000000"/>
          <w:kern w:val="0"/>
          <w:szCs w:val="24"/>
        </w:rPr>
        <w:br w:type="page"/>
      </w:r>
    </w:p>
    <w:p>
      <w:pPr>
        <w:pStyle w:val="35"/>
        <w:numPr>
          <w:ilvl w:val="0"/>
          <w:numId w:val="0"/>
        </w:numPr>
        <w:spacing w:after="156"/>
        <w:rPr>
          <w:rFonts w:hint="eastAsia"/>
        </w:rPr>
      </w:pPr>
      <w:bookmarkStart w:id="57" w:name="_Toc215131497"/>
      <w:r>
        <w:rPr>
          <w:rFonts w:cs="Times New Roman"/>
        </w:rPr>
        <w:t>6</w:t>
      </w:r>
      <w:r>
        <w:rPr>
          <w:rFonts w:hint="eastAsia" w:cs="Times New Roman"/>
        </w:rPr>
        <w:t xml:space="preserve">. </w:t>
      </w:r>
      <w:r>
        <w:t>Property Manager</w:t>
      </w:r>
      <w:bookmarkEnd w:id="57"/>
    </w:p>
    <w:p>
      <w:pPr>
        <w:spacing w:after="156"/>
        <w:rPr>
          <w:rFonts w:hint="eastAsia"/>
        </w:rPr>
      </w:pPr>
    </w:p>
    <w:p>
      <w:pPr>
        <w:pStyle w:val="36"/>
        <w:numPr>
          <w:ilvl w:val="0"/>
          <w:numId w:val="0"/>
        </w:numPr>
        <w:spacing w:after="156"/>
        <w:ind w:left="227" w:hanging="227"/>
        <w:rPr>
          <w:rFonts w:hint="eastAsia"/>
        </w:rPr>
      </w:pPr>
      <w:bookmarkStart w:id="58" w:name="_Toc215131498"/>
      <w:r>
        <w:t xml:space="preserve">6.1 </w:t>
      </w:r>
      <w:r>
        <w:rPr>
          <w:rFonts w:hint="eastAsia"/>
        </w:rPr>
        <w:t>Home Page</w:t>
      </w:r>
      <w:bookmarkEnd w:id="58"/>
    </w:p>
    <w:p>
      <w:pPr>
        <w:autoSpaceDE w:val="0"/>
        <w:autoSpaceDN w:val="0"/>
        <w:adjustRightInd w:val="0"/>
        <w:spacing w:after="156"/>
        <w:jc w:val="left"/>
        <w:rPr>
          <w:rFonts w:hint="eastAsia" w:cs="Times New Roman"/>
          <w:b/>
          <w:bCs/>
          <w:szCs w:val="21"/>
        </w:rPr>
      </w:pPr>
      <w:bookmarkStart w:id="59" w:name="_Toc206768463"/>
      <w:r>
        <w:rPr>
          <w:rFonts w:cs="Times New Roman"/>
          <w:color w:val="000000"/>
          <w:kern w:val="0"/>
          <w:szCs w:val="21"/>
        </w:rPr>
        <w:t>The</w:t>
      </w:r>
      <w:r>
        <w:rPr>
          <w:rFonts w:cs="Times New Roman"/>
          <w:szCs w:val="21"/>
        </w:rPr>
        <w:t xml:space="preserve"> dashboard provides an overview of the system’s main functions.</w:t>
      </w:r>
      <w:bookmarkEnd w:id="59"/>
      <w:bookmarkStart w:id="60" w:name="_Toc206768464"/>
      <w:r>
        <w:drawing>
          <wp:inline distT="0" distB="0" distL="0" distR="0">
            <wp:extent cx="5502275" cy="2877820"/>
            <wp:effectExtent l="0" t="0" r="3175" b="0"/>
            <wp:docPr id="903667768"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67768" name="图片 1" descr="图形用户界面, 文本, 应用程序&#10;&#10;AI 生成的内容可能不正确。"/>
                    <pic:cNvPicPr>
                      <a:picLocks noChangeAspect="1"/>
                    </pic:cNvPicPr>
                  </pic:nvPicPr>
                  <pic:blipFill>
                    <a:blip r:embed="rId119"/>
                    <a:srcRect r="1388" b="3781"/>
                    <a:stretch>
                      <a:fillRect/>
                    </a:stretch>
                  </pic:blipFill>
                  <pic:spPr>
                    <a:xfrm>
                      <a:off x="0" y="0"/>
                      <a:ext cx="5502303" cy="2878372"/>
                    </a:xfrm>
                    <a:prstGeom prst="rect">
                      <a:avLst/>
                    </a:prstGeom>
                    <a:ln>
                      <a:noFill/>
                    </a:ln>
                  </pic:spPr>
                </pic:pic>
              </a:graphicData>
            </a:graphic>
          </wp:inline>
        </w:drawing>
      </w:r>
      <w:bookmarkEnd w:id="60"/>
    </w:p>
    <w:p>
      <w:pPr>
        <w:pStyle w:val="4"/>
        <w:numPr>
          <w:ilvl w:val="0"/>
          <w:numId w:val="0"/>
        </w:numPr>
        <w:spacing w:after="156"/>
        <w:ind w:left="227" w:hanging="227"/>
        <w:rPr>
          <w:rFonts w:hint="eastAsia"/>
          <w:szCs w:val="24"/>
        </w:rPr>
      </w:pPr>
      <w:bookmarkStart w:id="61" w:name="_Toc206768465"/>
      <w:r>
        <w:rPr>
          <w:rFonts w:hint="eastAsia"/>
          <w:szCs w:val="24"/>
        </w:rPr>
        <w:t>6.1.1 Security alarm</w:t>
      </w:r>
      <w:bookmarkEnd w:id="61"/>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1. </w:t>
      </w:r>
      <w:r>
        <w:rPr>
          <w:rFonts w:hint="eastAsia" w:cs="Times New Roman"/>
          <w:color w:val="000000"/>
          <w:kern w:val="0"/>
          <w:szCs w:val="21"/>
        </w:rPr>
        <w:t xml:space="preserve">The Active Security Alarm section displays real-time alarm information, including the location, the device that triggered the alarm, and the corresponding alarm zone. You can </w:t>
      </w:r>
      <w:r>
        <w:rPr>
          <w:rFonts w:cs="Times New Roman"/>
          <w:color w:val="000000"/>
          <w:kern w:val="0"/>
          <w:szCs w:val="21"/>
        </w:rPr>
        <w:t>click</w:t>
      </w:r>
      <w:r>
        <w:rPr>
          <w:rFonts w:hint="eastAsia" w:cs="Times New Roman"/>
          <w:color w:val="000000"/>
          <w:kern w:val="0"/>
          <w:szCs w:val="21"/>
        </w:rPr>
        <w:t xml:space="preserve"> more to check more alarms.</w:t>
      </w:r>
      <w:r>
        <w:rPr>
          <w:rFonts w:cs="Times New Roman"/>
          <w:color w:val="000000"/>
          <w:kern w:val="0"/>
          <w:szCs w:val="21"/>
        </w:rPr>
        <w:t xml:space="preserve"> </w:t>
      </w:r>
    </w:p>
    <w:p>
      <w:pPr>
        <w:autoSpaceDE w:val="0"/>
        <w:autoSpaceDN w:val="0"/>
        <w:adjustRightInd w:val="0"/>
        <w:spacing w:after="156"/>
        <w:jc w:val="center"/>
        <w:rPr>
          <w:rFonts w:hint="eastAsia" w:cs="Times New Roman"/>
          <w:color w:val="000000"/>
          <w:kern w:val="0"/>
          <w:szCs w:val="21"/>
        </w:rPr>
      </w:pPr>
      <w:r>
        <w:drawing>
          <wp:inline distT="0" distB="0" distL="0" distR="0">
            <wp:extent cx="4253865" cy="2248535"/>
            <wp:effectExtent l="0" t="0" r="0" b="0"/>
            <wp:docPr id="1508113632"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13632" name="图片 1" descr="图形用户界面, 应用程序&#10;&#10;AI 生成的内容可能不正确。"/>
                    <pic:cNvPicPr>
                      <a:picLocks noChangeAspect="1"/>
                    </pic:cNvPicPr>
                  </pic:nvPicPr>
                  <pic:blipFill>
                    <a:blip r:embed="rId120"/>
                    <a:stretch>
                      <a:fillRect/>
                    </a:stretch>
                  </pic:blipFill>
                  <pic:spPr>
                    <a:xfrm>
                      <a:off x="0" y="0"/>
                      <a:ext cx="4264510" cy="2254313"/>
                    </a:xfrm>
                    <a:prstGeom prst="rect">
                      <a:avLst/>
                    </a:prstGeom>
                  </pic:spPr>
                </pic:pic>
              </a:graphicData>
            </a:graphic>
          </wp:inline>
        </w:drawing>
      </w:r>
    </w:p>
    <w:p>
      <w:pPr>
        <w:pStyle w:val="4"/>
        <w:numPr>
          <w:ilvl w:val="0"/>
          <w:numId w:val="0"/>
        </w:numPr>
        <w:spacing w:before="0" w:after="156" w:line="360" w:lineRule="auto"/>
        <w:ind w:left="227" w:hanging="227"/>
        <w:rPr>
          <w:rFonts w:hint="eastAsia" w:cs="Times New Roman"/>
          <w:bCs w:val="0"/>
        </w:rPr>
      </w:pPr>
      <w:r>
        <w:rPr>
          <w:rFonts w:cs="Times New Roman"/>
          <w:bCs w:val="0"/>
        </w:rPr>
        <w:t>6.1.</w:t>
      </w:r>
      <w:r>
        <w:rPr>
          <w:rFonts w:hint="eastAsia" w:cs="Times New Roman"/>
          <w:bCs w:val="0"/>
        </w:rPr>
        <w:t>2</w:t>
      </w:r>
      <w:r>
        <w:rPr>
          <w:rFonts w:cs="Times New Roman"/>
          <w:bCs w:val="0"/>
        </w:rPr>
        <w:t xml:space="preserve"> </w:t>
      </w:r>
      <w:r>
        <w:rPr>
          <w:rFonts w:hint="eastAsia" w:cs="Times New Roman"/>
          <w:bCs w:val="0"/>
        </w:rPr>
        <w:t>Quick Operation</w:t>
      </w:r>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1. </w:t>
      </w:r>
      <w:r>
        <w:rPr>
          <w:rFonts w:hint="eastAsia" w:cs="Times New Roman"/>
          <w:color w:val="000000"/>
          <w:kern w:val="0"/>
          <w:szCs w:val="21"/>
        </w:rPr>
        <w:t>Quick Access panel allows administrators to quickly add new residents, create new access rules, or post announcements and notifications to residents.</w:t>
      </w:r>
    </w:p>
    <w:p>
      <w:pPr>
        <w:autoSpaceDE w:val="0"/>
        <w:autoSpaceDN w:val="0"/>
        <w:adjustRightInd w:val="0"/>
        <w:spacing w:after="156"/>
        <w:jc w:val="center"/>
        <w:rPr>
          <w:rFonts w:hint="eastAsia"/>
        </w:rPr>
      </w:pPr>
      <w:r>
        <w:drawing>
          <wp:inline distT="0" distB="0" distL="0" distR="0">
            <wp:extent cx="4213860" cy="2930525"/>
            <wp:effectExtent l="0" t="0" r="0" b="3175"/>
            <wp:docPr id="1794419576"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19576" name="图片 1" descr="图形用户界面, 应用程序&#10;&#10;AI 生成的内容可能不正确。"/>
                    <pic:cNvPicPr>
                      <a:picLocks noChangeAspect="1"/>
                    </pic:cNvPicPr>
                  </pic:nvPicPr>
                  <pic:blipFill>
                    <a:blip r:embed="rId121"/>
                    <a:stretch>
                      <a:fillRect/>
                    </a:stretch>
                  </pic:blipFill>
                  <pic:spPr>
                    <a:xfrm>
                      <a:off x="0" y="0"/>
                      <a:ext cx="4225932" cy="2938964"/>
                    </a:xfrm>
                    <a:prstGeom prst="rect">
                      <a:avLst/>
                    </a:prstGeom>
                  </pic:spPr>
                </pic:pic>
              </a:graphicData>
            </a:graphic>
          </wp:inline>
        </w:drawing>
      </w:r>
    </w:p>
    <w:p>
      <w:pPr>
        <w:pStyle w:val="4"/>
        <w:numPr>
          <w:ilvl w:val="0"/>
          <w:numId w:val="0"/>
        </w:numPr>
        <w:spacing w:before="0" w:after="156" w:line="360" w:lineRule="auto"/>
        <w:ind w:left="227" w:hanging="227"/>
        <w:rPr>
          <w:rFonts w:hint="eastAsia" w:cs="Times New Roman"/>
          <w:bCs w:val="0"/>
        </w:rPr>
      </w:pPr>
      <w:r>
        <w:rPr>
          <w:rFonts w:cs="Times New Roman"/>
          <w:bCs w:val="0"/>
        </w:rPr>
        <w:t>6.1.</w:t>
      </w:r>
      <w:r>
        <w:rPr>
          <w:rFonts w:hint="eastAsia" w:cs="Times New Roman"/>
          <w:bCs w:val="0"/>
        </w:rPr>
        <w:t>3</w:t>
      </w:r>
      <w:r>
        <w:rPr>
          <w:rFonts w:cs="Times New Roman"/>
          <w:bCs w:val="0"/>
        </w:rPr>
        <w:t xml:space="preserve"> </w:t>
      </w:r>
      <w:r>
        <w:rPr>
          <w:rFonts w:hint="eastAsia" w:cs="Times New Roman"/>
          <w:bCs w:val="0"/>
        </w:rPr>
        <w:t>Information</w:t>
      </w:r>
    </w:p>
    <w:p>
      <w:pPr>
        <w:spacing w:after="156"/>
        <w:rPr>
          <w:rFonts w:hint="eastAsia"/>
        </w:rPr>
      </w:pPr>
      <w:r>
        <w:rPr>
          <w:rFonts w:hint="eastAsia"/>
        </w:rPr>
        <w:t xml:space="preserve">This </w:t>
      </w:r>
      <w:r>
        <w:t>area gives a summary of system resources, showing the number of connected devices, configured buildings, registered apartments, and residents.</w:t>
      </w:r>
    </w:p>
    <w:p>
      <w:pPr>
        <w:spacing w:after="156"/>
        <w:rPr>
          <w:rFonts w:hint="eastAsia"/>
        </w:rPr>
      </w:pPr>
      <w:r>
        <w:drawing>
          <wp:inline distT="0" distB="0" distL="0" distR="0">
            <wp:extent cx="5579745" cy="927100"/>
            <wp:effectExtent l="0" t="0" r="1905" b="6350"/>
            <wp:docPr id="627773570" name="图片 1" descr="图形用户界面, 文本,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73570" name="图片 1" descr="图形用户界面, 文本, 应用程序, Word&#10;&#10;AI 生成的内容可能不正确。"/>
                    <pic:cNvPicPr>
                      <a:picLocks noChangeAspect="1"/>
                    </pic:cNvPicPr>
                  </pic:nvPicPr>
                  <pic:blipFill>
                    <a:blip r:embed="rId122"/>
                    <a:stretch>
                      <a:fillRect/>
                    </a:stretch>
                  </pic:blipFill>
                  <pic:spPr>
                    <a:xfrm>
                      <a:off x="0" y="0"/>
                      <a:ext cx="5579745" cy="927100"/>
                    </a:xfrm>
                    <a:prstGeom prst="rect">
                      <a:avLst/>
                    </a:prstGeom>
                  </pic:spPr>
                </pic:pic>
              </a:graphicData>
            </a:graphic>
          </wp:inline>
        </w:drawing>
      </w:r>
    </w:p>
    <w:p>
      <w:pPr>
        <w:autoSpaceDE w:val="0"/>
        <w:autoSpaceDN w:val="0"/>
        <w:adjustRightInd w:val="0"/>
        <w:spacing w:after="156"/>
        <w:rPr>
          <w:rFonts w:hint="eastAsia"/>
          <w:b/>
          <w:bCs/>
        </w:rPr>
      </w:pPr>
      <w:r>
        <w:rPr>
          <w:rFonts w:hint="eastAsia"/>
          <w:b/>
          <w:bCs/>
        </w:rPr>
        <w:t xml:space="preserve">6.1.3 </w:t>
      </w:r>
      <w:r>
        <w:rPr>
          <w:b/>
          <w:bCs/>
        </w:rPr>
        <w:t>Access Analysis</w:t>
      </w:r>
    </w:p>
    <w:p>
      <w:pPr>
        <w:autoSpaceDE w:val="0"/>
        <w:autoSpaceDN w:val="0"/>
        <w:adjustRightInd w:val="0"/>
        <w:spacing w:after="156"/>
        <w:rPr>
          <w:rFonts w:hint="eastAsia" w:cs="Times New Roman"/>
        </w:rPr>
      </w:pPr>
      <w:r>
        <w:rPr>
          <w:rFonts w:hint="eastAsia" w:cs="Times New Roman"/>
        </w:rPr>
        <w:t xml:space="preserve">Here administrators can view whether an entry attempt was successful or failed, check snapshots taken during the attempt, identify the resident and their apartment, and see details such as the device used, the unlocking method, the result, and the exact time of the event. The system displays up to the latest ten records for review, </w:t>
      </w:r>
      <w:r>
        <w:rPr>
          <w:rFonts w:cs="Times New Roman"/>
        </w:rPr>
        <w:t>and it also provides daily, weekly, and monthly reports for statistical analysis.</w:t>
      </w:r>
    </w:p>
    <w:p>
      <w:pPr>
        <w:autoSpaceDE w:val="0"/>
        <w:autoSpaceDN w:val="0"/>
        <w:adjustRightInd w:val="0"/>
        <w:spacing w:after="156"/>
        <w:rPr>
          <w:rFonts w:hint="eastAsia"/>
          <w:b/>
          <w:bCs/>
        </w:rPr>
      </w:pPr>
      <w:r>
        <w:drawing>
          <wp:inline distT="0" distB="0" distL="0" distR="0">
            <wp:extent cx="5579745" cy="1548130"/>
            <wp:effectExtent l="0" t="0" r="1905" b="0"/>
            <wp:docPr id="30269945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99455" name="图片 1" descr="图形用户界面, 应用程序&#10;&#10;AI 生成的内容可能不正确。"/>
                    <pic:cNvPicPr>
                      <a:picLocks noChangeAspect="1"/>
                    </pic:cNvPicPr>
                  </pic:nvPicPr>
                  <pic:blipFill>
                    <a:blip r:embed="rId123"/>
                    <a:stretch>
                      <a:fillRect/>
                    </a:stretch>
                  </pic:blipFill>
                  <pic:spPr>
                    <a:xfrm>
                      <a:off x="0" y="0"/>
                      <a:ext cx="5579745" cy="1548130"/>
                    </a:xfrm>
                    <a:prstGeom prst="rect">
                      <a:avLst/>
                    </a:prstGeom>
                  </pic:spPr>
                </pic:pic>
              </a:graphicData>
            </a:graphic>
          </wp:inline>
        </w:drawing>
      </w:r>
    </w:p>
    <w:p>
      <w:pPr>
        <w:autoSpaceDE w:val="0"/>
        <w:autoSpaceDN w:val="0"/>
        <w:adjustRightInd w:val="0"/>
        <w:spacing w:after="156"/>
        <w:rPr>
          <w:rFonts w:hint="eastAsia"/>
          <w:b/>
          <w:bCs/>
        </w:rPr>
      </w:pPr>
      <w:r>
        <w:rPr>
          <w:rFonts w:hint="eastAsia"/>
          <w:b/>
          <w:bCs/>
        </w:rPr>
        <w:t>6.1.4 Call</w:t>
      </w:r>
      <w:r>
        <w:rPr>
          <w:b/>
          <w:bCs/>
        </w:rPr>
        <w:t xml:space="preserve"> Analysis</w:t>
      </w:r>
    </w:p>
    <w:p>
      <w:pPr>
        <w:autoSpaceDE w:val="0"/>
        <w:autoSpaceDN w:val="0"/>
        <w:adjustRightInd w:val="0"/>
        <w:spacing w:after="156"/>
        <w:rPr>
          <w:rFonts w:hint="eastAsia"/>
        </w:rPr>
      </w:pPr>
      <w:r>
        <w:rPr>
          <w:rFonts w:hint="eastAsia"/>
        </w:rPr>
        <w:t xml:space="preserve">Here </w:t>
      </w:r>
      <w:r>
        <w:t xml:space="preserve">presents statistics on communication activities. It records the total call duration and allows the data to be viewed by day, week, or month, giving administrators insight into system usage. </w:t>
      </w:r>
    </w:p>
    <w:p>
      <w:pPr>
        <w:autoSpaceDE w:val="0"/>
        <w:autoSpaceDN w:val="0"/>
        <w:adjustRightInd w:val="0"/>
        <w:spacing w:after="156"/>
        <w:rPr>
          <w:rFonts w:hint="eastAsia"/>
        </w:rPr>
      </w:pPr>
      <w:r>
        <w:drawing>
          <wp:inline distT="0" distB="0" distL="0" distR="0">
            <wp:extent cx="5579745" cy="1259205"/>
            <wp:effectExtent l="0" t="0" r="1905" b="0"/>
            <wp:docPr id="1041029888" name="图片 1" descr="图片包含 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29888" name="图片 1" descr="图片包含 图形用户界面&#10;&#10;AI 生成的内容可能不正确。"/>
                    <pic:cNvPicPr>
                      <a:picLocks noChangeAspect="1"/>
                    </pic:cNvPicPr>
                  </pic:nvPicPr>
                  <pic:blipFill>
                    <a:blip r:embed="rId124"/>
                    <a:stretch>
                      <a:fillRect/>
                    </a:stretch>
                  </pic:blipFill>
                  <pic:spPr>
                    <a:xfrm>
                      <a:off x="0" y="0"/>
                      <a:ext cx="5579745" cy="1259205"/>
                    </a:xfrm>
                    <a:prstGeom prst="rect">
                      <a:avLst/>
                    </a:prstGeom>
                  </pic:spPr>
                </pic:pic>
              </a:graphicData>
            </a:graphic>
          </wp:inline>
        </w:drawing>
      </w:r>
    </w:p>
    <w:p>
      <w:pPr>
        <w:spacing w:after="156"/>
        <w:rPr>
          <w:rFonts w:hint="eastAsia" w:cs="Times New Roman"/>
          <w:color w:val="000000"/>
          <w:kern w:val="0"/>
          <w:szCs w:val="21"/>
        </w:rPr>
      </w:pPr>
    </w:p>
    <w:p>
      <w:pPr>
        <w:pStyle w:val="36"/>
        <w:numPr>
          <w:ilvl w:val="0"/>
          <w:numId w:val="0"/>
        </w:numPr>
        <w:spacing w:after="156"/>
        <w:ind w:left="227" w:hanging="227"/>
        <w:rPr>
          <w:rFonts w:hint="eastAsia"/>
        </w:rPr>
      </w:pPr>
      <w:bookmarkStart w:id="62" w:name="_Toc215131499"/>
      <w:r>
        <w:t xml:space="preserve">6.2 </w:t>
      </w:r>
      <w:r>
        <w:rPr>
          <w:rFonts w:hint="eastAsia"/>
        </w:rPr>
        <w:t>Site</w:t>
      </w:r>
      <w:bookmarkEnd w:id="62"/>
    </w:p>
    <w:p>
      <w:pPr>
        <w:pStyle w:val="4"/>
        <w:numPr>
          <w:ilvl w:val="0"/>
          <w:numId w:val="0"/>
        </w:numPr>
        <w:spacing w:after="156"/>
        <w:ind w:left="227" w:hanging="227"/>
        <w:rPr>
          <w:rFonts w:hint="eastAsia"/>
          <w:szCs w:val="24"/>
        </w:rPr>
      </w:pPr>
      <w:bookmarkStart w:id="63" w:name="_Toc206768467"/>
      <w:r>
        <w:rPr>
          <w:szCs w:val="24"/>
        </w:rPr>
        <w:t>6.2</w:t>
      </w:r>
      <w:r>
        <w:rPr>
          <w:rFonts w:hint="eastAsia"/>
          <w:szCs w:val="24"/>
        </w:rPr>
        <w:t>.1 Device management</w:t>
      </w:r>
      <w:bookmarkEnd w:id="63"/>
    </w:p>
    <w:p>
      <w:pPr>
        <w:pStyle w:val="6"/>
        <w:rPr>
          <w:rFonts w:hint="eastAsia"/>
        </w:rPr>
      </w:pPr>
      <w:r>
        <w:t>6.2</w:t>
      </w:r>
      <w:r>
        <w:rPr>
          <w:rFonts w:hint="eastAsia"/>
        </w:rPr>
        <w:t>.1.1</w:t>
      </w:r>
      <w:r>
        <w:t xml:space="preserve"> Synchronize all residents</w:t>
      </w:r>
      <w:r>
        <w:rPr>
          <w:rFonts w:hint="eastAsia"/>
        </w:rPr>
        <w:t>’</w:t>
      </w:r>
      <w:r>
        <w:t xml:space="preserve"> data</w:t>
      </w:r>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1. If it failed to synced, you can click it to sync manually.</w:t>
      </w:r>
      <w:r>
        <w:t xml:space="preserve"> </w:t>
      </w:r>
      <w:r>
        <w:drawing>
          <wp:inline distT="0" distB="0" distL="0" distR="0">
            <wp:extent cx="5579745" cy="2991485"/>
            <wp:effectExtent l="0" t="0" r="1905" b="0"/>
            <wp:docPr id="1542520726" name="图片 1" descr="电脑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20726" name="图片 1" descr="电脑截图&#10;&#10;AI 生成的内容可能不正确。"/>
                    <pic:cNvPicPr>
                      <a:picLocks noChangeAspect="1"/>
                    </pic:cNvPicPr>
                  </pic:nvPicPr>
                  <pic:blipFill>
                    <a:blip r:embed="rId125"/>
                    <a:stretch>
                      <a:fillRect/>
                    </a:stretch>
                  </pic:blipFill>
                  <pic:spPr>
                    <a:xfrm>
                      <a:off x="0" y="0"/>
                      <a:ext cx="5579745" cy="2991485"/>
                    </a:xfrm>
                    <a:prstGeom prst="rect">
                      <a:avLst/>
                    </a:prstGeom>
                  </pic:spPr>
                </pic:pic>
              </a:graphicData>
            </a:graphic>
          </wp:inline>
        </w:drawing>
      </w:r>
    </w:p>
    <w:p>
      <w:pPr>
        <w:pStyle w:val="6"/>
        <w:rPr>
          <w:rFonts w:hint="eastAsia"/>
        </w:rPr>
      </w:pPr>
      <w:r>
        <w:t>6.2</w:t>
      </w:r>
      <w:r>
        <w:rPr>
          <w:rFonts w:hint="eastAsia"/>
        </w:rPr>
        <w:t>.1.2</w:t>
      </w:r>
      <w:r>
        <w:t xml:space="preserve"> </w:t>
      </w:r>
      <w:r>
        <w:rPr>
          <w:rFonts w:hint="eastAsia"/>
        </w:rPr>
        <w:t>Resident details</w:t>
      </w:r>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1. </w:t>
      </w:r>
      <w:r>
        <w:rPr>
          <w:rFonts w:hint="eastAsia" w:cs="Times New Roman"/>
          <w:color w:val="000000"/>
          <w:kern w:val="0"/>
          <w:szCs w:val="21"/>
        </w:rPr>
        <w:t>T</w:t>
      </w:r>
      <w:r>
        <w:rPr>
          <w:rFonts w:cs="Times New Roman"/>
          <w:color w:val="000000"/>
          <w:kern w:val="0"/>
          <w:szCs w:val="21"/>
        </w:rPr>
        <w:t>he configuration items related to video service</w:t>
      </w:r>
      <w:r>
        <w:rPr>
          <w:rFonts w:hint="eastAsia" w:cs="Times New Roman"/>
          <w:color w:val="000000"/>
          <w:kern w:val="0"/>
          <w:szCs w:val="21"/>
        </w:rPr>
        <w:t xml:space="preserve"> and re-synchronize failed apartments</w:t>
      </w:r>
      <w:r>
        <w:rPr>
          <w:rFonts w:cs="Times New Roman"/>
          <w:color w:val="000000"/>
          <w:kern w:val="0"/>
          <w:szCs w:val="21"/>
        </w:rPr>
        <w:t> have been centralized and integrated into the editing page of the residen</w:t>
      </w:r>
      <w:r>
        <w:rPr>
          <w:rFonts w:hint="eastAsia" w:cs="Times New Roman"/>
          <w:color w:val="000000"/>
          <w:kern w:val="0"/>
          <w:szCs w:val="21"/>
        </w:rPr>
        <w:t xml:space="preserve">t </w:t>
      </w:r>
      <w:r>
        <w:rPr>
          <w:rFonts w:cs="Times New Roman"/>
          <w:color w:val="000000"/>
          <w:kern w:val="0"/>
          <w:szCs w:val="21"/>
        </w:rPr>
        <w:t>details.</w:t>
      </w:r>
    </w:p>
    <w:p>
      <w:pPr>
        <w:spacing w:after="156"/>
        <w:rPr>
          <w:rFonts w:hint="eastAsia"/>
        </w:rPr>
      </w:pPr>
      <w:r>
        <w:drawing>
          <wp:inline distT="0" distB="0" distL="0" distR="0">
            <wp:extent cx="5579745" cy="2991485"/>
            <wp:effectExtent l="0" t="0" r="1905" b="0"/>
            <wp:docPr id="71273523" name="图片 1" descr="电脑软件截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73523" name="图片 1" descr="电脑软件截图&#10;&#10;AI 生成的内容可能不正确。"/>
                    <pic:cNvPicPr>
                      <a:picLocks noChangeAspect="1"/>
                    </pic:cNvPicPr>
                  </pic:nvPicPr>
                  <pic:blipFill>
                    <a:blip r:embed="rId126"/>
                    <a:stretch>
                      <a:fillRect/>
                    </a:stretch>
                  </pic:blipFill>
                  <pic:spPr>
                    <a:xfrm>
                      <a:off x="0" y="0"/>
                      <a:ext cx="5579745" cy="2991485"/>
                    </a:xfrm>
                    <a:prstGeom prst="rect">
                      <a:avLst/>
                    </a:prstGeom>
                  </pic:spPr>
                </pic:pic>
              </a:graphicData>
            </a:graphic>
          </wp:inline>
        </w:drawing>
      </w:r>
    </w:p>
    <w:p>
      <w:pPr>
        <w:pStyle w:val="4"/>
        <w:numPr>
          <w:ilvl w:val="0"/>
          <w:numId w:val="0"/>
        </w:numPr>
        <w:spacing w:after="156"/>
        <w:ind w:left="227" w:hanging="227"/>
        <w:rPr>
          <w:rFonts w:hint="eastAsia"/>
          <w:szCs w:val="24"/>
        </w:rPr>
      </w:pPr>
      <w:bookmarkStart w:id="64" w:name="_Toc206768468"/>
      <w:r>
        <w:rPr>
          <w:szCs w:val="24"/>
        </w:rPr>
        <w:t>6.2</w:t>
      </w:r>
      <w:r>
        <w:rPr>
          <w:rFonts w:hint="eastAsia"/>
          <w:szCs w:val="24"/>
        </w:rPr>
        <w:t>.2 Apartment management</w:t>
      </w:r>
      <w:bookmarkEnd w:id="64"/>
    </w:p>
    <w:p>
      <w:pPr>
        <w:pStyle w:val="6"/>
        <w:rPr>
          <w:rFonts w:hint="eastAsia"/>
        </w:rPr>
      </w:pPr>
      <w:r>
        <w:rPr>
          <w:rFonts w:hint="eastAsia"/>
        </w:rPr>
        <w:t>6.2.2.1 Resident</w:t>
      </w:r>
    </w:p>
    <w:p>
      <w:pPr>
        <w:spacing w:after="156"/>
        <w:rPr>
          <w:rFonts w:hint="eastAsia"/>
        </w:rPr>
      </w:pPr>
      <w:r>
        <w:rPr>
          <w:rFonts w:hint="eastAsia"/>
        </w:rPr>
        <w:t>Click the Resident icon to access the Resident module, where you can view and manage all users within the same Building, Unit, or Apartment.</w:t>
      </w:r>
    </w:p>
    <w:p>
      <w:pPr>
        <w:spacing w:after="156"/>
        <w:rPr>
          <w:rFonts w:hint="eastAsia"/>
        </w:rPr>
      </w:pPr>
      <w:r>
        <w:drawing>
          <wp:inline distT="0" distB="0" distL="0" distR="0">
            <wp:extent cx="5579745" cy="2991485"/>
            <wp:effectExtent l="0" t="0" r="1905" b="0"/>
            <wp:docPr id="1976256531"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56531" name="图片 1" descr="图形用户界面, 文本, 应用程序, 电子邮件&#10;&#10;AI 生成的内容可能不正确。"/>
                    <pic:cNvPicPr>
                      <a:picLocks noChangeAspect="1"/>
                    </pic:cNvPicPr>
                  </pic:nvPicPr>
                  <pic:blipFill>
                    <a:blip r:embed="rId127"/>
                    <a:stretch>
                      <a:fillRect/>
                    </a:stretch>
                  </pic:blipFill>
                  <pic:spPr>
                    <a:xfrm>
                      <a:off x="0" y="0"/>
                      <a:ext cx="5579745" cy="2991485"/>
                    </a:xfrm>
                    <a:prstGeom prst="rect">
                      <a:avLst/>
                    </a:prstGeom>
                  </pic:spPr>
                </pic:pic>
              </a:graphicData>
            </a:graphic>
          </wp:inline>
        </w:drawing>
      </w:r>
    </w:p>
    <w:p>
      <w:pPr>
        <w:pStyle w:val="6"/>
        <w:rPr>
          <w:rFonts w:hint="eastAsia"/>
        </w:rPr>
      </w:pPr>
      <w:r>
        <w:rPr>
          <w:rFonts w:hint="eastAsia"/>
        </w:rPr>
        <w:t>6.2.2.2 Details</w:t>
      </w:r>
    </w:p>
    <w:p>
      <w:pPr>
        <w:spacing w:after="156"/>
        <w:rPr>
          <w:rFonts w:hint="eastAsia"/>
        </w:rPr>
      </w:pPr>
      <w:r>
        <w:rPr>
          <w:rFonts w:hint="eastAsia"/>
        </w:rPr>
        <w:t>The Apartment Details section provides an overview of the selected apartment, showing its Building, Unit, and Apartment numbers, the number of family members, and service-related settings such as video permission, value-added services, call options, and video service status.</w:t>
      </w:r>
    </w:p>
    <w:p>
      <w:pPr>
        <w:spacing w:after="156"/>
        <w:rPr>
          <w:rFonts w:hint="eastAsia"/>
          <w:b/>
          <w:bCs/>
        </w:rPr>
      </w:pPr>
      <w:r>
        <w:drawing>
          <wp:inline distT="0" distB="0" distL="0" distR="0">
            <wp:extent cx="5579745" cy="2991485"/>
            <wp:effectExtent l="0" t="0" r="1905" b="0"/>
            <wp:docPr id="292522266"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22266" name="图片 1" descr="图形用户界面, 文本, 应用程序, 电子邮件&#10;&#10;AI 生成的内容可能不正确。"/>
                    <pic:cNvPicPr>
                      <a:picLocks noChangeAspect="1"/>
                    </pic:cNvPicPr>
                  </pic:nvPicPr>
                  <pic:blipFill>
                    <a:blip r:embed="rId128"/>
                    <a:stretch>
                      <a:fillRect/>
                    </a:stretch>
                  </pic:blipFill>
                  <pic:spPr>
                    <a:xfrm>
                      <a:off x="0" y="0"/>
                      <a:ext cx="5579745" cy="2991485"/>
                    </a:xfrm>
                    <a:prstGeom prst="rect">
                      <a:avLst/>
                    </a:prstGeom>
                  </pic:spPr>
                </pic:pic>
              </a:graphicData>
            </a:graphic>
          </wp:inline>
        </w:drawing>
      </w:r>
    </w:p>
    <w:p>
      <w:pPr>
        <w:pStyle w:val="6"/>
        <w:rPr>
          <w:rFonts w:hint="eastAsia"/>
        </w:rPr>
      </w:pPr>
      <w:r>
        <w:rPr>
          <w:rFonts w:hint="eastAsia"/>
        </w:rPr>
        <w:t>6.2.2.3 Edit</w:t>
      </w:r>
    </w:p>
    <w:p>
      <w:pPr>
        <w:spacing w:after="156"/>
        <w:rPr>
          <w:rFonts w:hint="eastAsia"/>
        </w:rPr>
      </w:pPr>
      <w:r>
        <w:rPr>
          <w:rFonts w:hint="eastAsia"/>
        </w:rPr>
        <w:t xml:space="preserve">Here </w:t>
      </w:r>
      <w:r>
        <w:t xml:space="preserve">you </w:t>
      </w:r>
      <w:r>
        <w:rPr>
          <w:rFonts w:hint="eastAsia"/>
        </w:rPr>
        <w:t>can</w:t>
      </w:r>
      <w:r>
        <w:t xml:space="preserve"> modify the apartment’s video service settings for the residents’ app account. U</w:t>
      </w:r>
      <w:r>
        <w:rPr>
          <w:rFonts w:hint="eastAsia"/>
        </w:rPr>
        <w:t>nlock</w:t>
      </w:r>
      <w:r>
        <w:t xml:space="preserve"> </w:t>
      </w:r>
      <w:r>
        <w:rPr>
          <w:rFonts w:hint="eastAsia"/>
        </w:rPr>
        <w:t>permission</w:t>
      </w:r>
      <w:r>
        <w:t xml:space="preserve"> for each device</w:t>
      </w:r>
      <w:r>
        <w:rPr>
          <w:rFonts w:hint="eastAsia"/>
        </w:rPr>
        <w:t xml:space="preserve"> can</w:t>
      </w:r>
      <w:r>
        <w:t xml:space="preserve"> also be granted or cancelled for every app account under this apartment. </w:t>
      </w:r>
    </w:p>
    <w:p>
      <w:pPr>
        <w:spacing w:after="156"/>
        <w:rPr>
          <w:rFonts w:hint="eastAsia"/>
          <w:b/>
          <w:bCs/>
        </w:rPr>
      </w:pPr>
      <w:r>
        <w:drawing>
          <wp:inline distT="0" distB="0" distL="0" distR="0">
            <wp:extent cx="5579745" cy="2783840"/>
            <wp:effectExtent l="0" t="0" r="190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129"/>
                    <a:stretch>
                      <a:fillRect/>
                    </a:stretch>
                  </pic:blipFill>
                  <pic:spPr>
                    <a:xfrm>
                      <a:off x="0" y="0"/>
                      <a:ext cx="5579745" cy="2783840"/>
                    </a:xfrm>
                    <a:prstGeom prst="rect">
                      <a:avLst/>
                    </a:prstGeom>
                  </pic:spPr>
                </pic:pic>
              </a:graphicData>
            </a:graphic>
          </wp:inline>
        </w:drawing>
      </w:r>
    </w:p>
    <w:p>
      <w:pPr>
        <w:pStyle w:val="4"/>
        <w:numPr>
          <w:ilvl w:val="0"/>
          <w:numId w:val="0"/>
        </w:numPr>
        <w:spacing w:after="156"/>
        <w:ind w:left="227" w:hanging="227"/>
        <w:rPr>
          <w:rFonts w:hint="eastAsia"/>
          <w:szCs w:val="24"/>
        </w:rPr>
      </w:pPr>
      <w:bookmarkStart w:id="65" w:name="_Toc206768469"/>
      <w:r>
        <w:rPr>
          <w:szCs w:val="24"/>
        </w:rPr>
        <w:t>6.2</w:t>
      </w:r>
      <w:r>
        <w:rPr>
          <w:rFonts w:hint="eastAsia"/>
          <w:szCs w:val="24"/>
        </w:rPr>
        <w:t>.3 Resident management</w:t>
      </w:r>
      <w:bookmarkEnd w:id="65"/>
    </w:p>
    <w:p>
      <w:pPr>
        <w:pStyle w:val="6"/>
        <w:rPr>
          <w:rFonts w:hint="eastAsia"/>
        </w:rPr>
      </w:pPr>
      <w:r>
        <w:t>6.2</w:t>
      </w:r>
      <w:r>
        <w:rPr>
          <w:rFonts w:hint="eastAsia"/>
        </w:rPr>
        <w:t xml:space="preserve">.3.1 Add a new </w:t>
      </w:r>
      <w:r>
        <w:t>residen</w:t>
      </w:r>
      <w:r>
        <w:rPr>
          <w:rFonts w:hint="eastAsia"/>
        </w:rPr>
        <w:t>t</w:t>
      </w:r>
    </w:p>
    <w:p>
      <w:pPr>
        <w:spacing w:after="156"/>
        <w:rPr>
          <w:rFonts w:hint="eastAsia"/>
        </w:rPr>
      </w:pPr>
      <w:r>
        <w:rPr>
          <w:rFonts w:hint="eastAsia"/>
        </w:rPr>
        <w:t>1. Here are the steps to create a new resident</w:t>
      </w:r>
    </w:p>
    <w:p>
      <w:pPr>
        <w:pStyle w:val="25"/>
        <w:numPr>
          <w:ilvl w:val="0"/>
          <w:numId w:val="14"/>
        </w:numPr>
        <w:spacing w:after="156"/>
        <w:ind w:firstLineChars="0"/>
        <w:rPr>
          <w:rFonts w:hint="eastAsia"/>
        </w:rPr>
      </w:pPr>
      <w:r>
        <w:t xml:space="preserve">Step </w:t>
      </w:r>
      <w:r>
        <w:rPr>
          <w:rFonts w:hint="eastAsia"/>
        </w:rPr>
        <w:t>1</w:t>
      </w:r>
      <w:r>
        <w:t xml:space="preserve">: </w:t>
      </w:r>
      <w:r>
        <w:rPr>
          <w:rFonts w:hint="eastAsia"/>
        </w:rPr>
        <w:t>Go to</w:t>
      </w:r>
      <w:r>
        <w:t xml:space="preserve"> the Site column and select the desired building, then </w:t>
      </w:r>
      <w:r>
        <w:rPr>
          <w:rFonts w:hint="eastAsia"/>
        </w:rPr>
        <w:t>click</w:t>
      </w:r>
      <w:r>
        <w:t xml:space="preserve"> Resident and choose Add Resident to add a new </w:t>
      </w:r>
      <w:r>
        <w:rPr>
          <w:rFonts w:hint="eastAsia"/>
        </w:rPr>
        <w:t>resident</w:t>
      </w:r>
      <w:r>
        <w:t>.</w:t>
      </w:r>
    </w:p>
    <w:p>
      <w:pPr>
        <w:pStyle w:val="25"/>
        <w:spacing w:after="156"/>
        <w:ind w:left="440" w:firstLine="0" w:firstLineChars="0"/>
        <w:jc w:val="center"/>
        <w:rPr>
          <w:rFonts w:hint="eastAsia"/>
        </w:rPr>
      </w:pPr>
      <w:r>
        <w:drawing>
          <wp:inline distT="0" distB="0" distL="0" distR="0">
            <wp:extent cx="5144770" cy="2758440"/>
            <wp:effectExtent l="0" t="0" r="0" b="3810"/>
            <wp:docPr id="1979314782" name="图片 1" descr="图形用户界面, 文本,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14782" name="图片 1" descr="图形用户界面, 文本, 应用程序, Word&#10;&#10;AI 生成的内容可能不正确。"/>
                    <pic:cNvPicPr>
                      <a:picLocks noChangeAspect="1"/>
                    </pic:cNvPicPr>
                  </pic:nvPicPr>
                  <pic:blipFill>
                    <a:blip r:embed="rId130"/>
                    <a:stretch>
                      <a:fillRect/>
                    </a:stretch>
                  </pic:blipFill>
                  <pic:spPr>
                    <a:xfrm>
                      <a:off x="0" y="0"/>
                      <a:ext cx="5147978" cy="2760000"/>
                    </a:xfrm>
                    <a:prstGeom prst="rect">
                      <a:avLst/>
                    </a:prstGeom>
                  </pic:spPr>
                </pic:pic>
              </a:graphicData>
            </a:graphic>
          </wp:inline>
        </w:drawing>
      </w:r>
    </w:p>
    <w:p>
      <w:pPr>
        <w:pStyle w:val="25"/>
        <w:numPr>
          <w:ilvl w:val="0"/>
          <w:numId w:val="14"/>
        </w:numPr>
        <w:spacing w:after="156"/>
        <w:ind w:firstLineChars="0"/>
        <w:jc w:val="left"/>
        <w:rPr>
          <w:rFonts w:hint="eastAsia"/>
        </w:rPr>
      </w:pPr>
      <w:commentRangeStart w:id="3"/>
      <w:r>
        <w:t xml:space="preserve">Step </w:t>
      </w:r>
      <w:r>
        <w:rPr>
          <w:rFonts w:hint="eastAsia"/>
        </w:rPr>
        <w:t>2</w:t>
      </w:r>
      <w:r>
        <w:t xml:space="preserve">: </w:t>
      </w:r>
      <w:r>
        <w:rPr>
          <w:rFonts w:hint="eastAsia"/>
        </w:rPr>
        <w:t>Select the a</w:t>
      </w:r>
      <w:r>
        <w:t>partment</w:t>
      </w:r>
      <w:r>
        <w:rPr>
          <w:rFonts w:hint="eastAsia"/>
        </w:rPr>
        <w:t xml:space="preserve"> no.</w:t>
      </w:r>
      <w:r>
        <w:t xml:space="preserve">, and enter the </w:t>
      </w:r>
      <w:r>
        <w:rPr>
          <w:rFonts w:hint="eastAsia"/>
        </w:rPr>
        <w:t>n</w:t>
      </w:r>
      <w:r>
        <w:t xml:space="preserve">ame, </w:t>
      </w:r>
      <w:r>
        <w:rPr>
          <w:rFonts w:hint="eastAsia"/>
        </w:rPr>
        <w:t>email</w:t>
      </w:r>
      <w:r>
        <w:t>, and Optional settings include</w:t>
      </w:r>
      <w:r>
        <w:rPr>
          <w:rFonts w:hint="eastAsia"/>
        </w:rPr>
        <w:t xml:space="preserve"> phone</w:t>
      </w:r>
      <w:r>
        <w:t>, syncing to the door station phonebook, card</w:t>
      </w:r>
      <w:r>
        <w:rPr>
          <w:rFonts w:hint="eastAsia"/>
        </w:rPr>
        <w:t xml:space="preserve"> and pin</w:t>
      </w:r>
      <w:r>
        <w:t xml:space="preserve"> assignment. </w:t>
      </w:r>
      <w:commentRangeEnd w:id="3"/>
      <w:r>
        <w:rPr>
          <w:rStyle w:val="22"/>
        </w:rPr>
        <w:commentReference w:id="3"/>
      </w:r>
    </w:p>
    <w:p>
      <w:pPr>
        <w:pStyle w:val="25"/>
        <w:spacing w:after="156"/>
        <w:ind w:left="440" w:firstLine="0" w:firstLineChars="0"/>
        <w:jc w:val="left"/>
        <w:rPr>
          <w:rFonts w:hint="eastAsia"/>
        </w:rPr>
      </w:pPr>
      <w:r>
        <w:drawing>
          <wp:inline distT="0" distB="0" distL="0" distR="0">
            <wp:extent cx="5579745" cy="5384165"/>
            <wp:effectExtent l="0" t="0" r="1905" b="6985"/>
            <wp:docPr id="1581958557"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958557" name="图片 1" descr="图形用户界面, 应用程序&#10;&#10;AI 生成的内容可能不正确。"/>
                    <pic:cNvPicPr>
                      <a:picLocks noChangeAspect="1"/>
                    </pic:cNvPicPr>
                  </pic:nvPicPr>
                  <pic:blipFill>
                    <a:blip r:embed="rId131"/>
                    <a:stretch>
                      <a:fillRect/>
                    </a:stretch>
                  </pic:blipFill>
                  <pic:spPr>
                    <a:xfrm>
                      <a:off x="0" y="0"/>
                      <a:ext cx="5579745" cy="5384165"/>
                    </a:xfrm>
                    <a:prstGeom prst="rect">
                      <a:avLst/>
                    </a:prstGeom>
                  </pic:spPr>
                </pic:pic>
              </a:graphicData>
            </a:graphic>
          </wp:inline>
        </w:drawing>
      </w:r>
    </w:p>
    <w:p>
      <w:pPr>
        <w:pStyle w:val="25"/>
        <w:spacing w:after="156"/>
        <w:ind w:left="440" w:firstLine="0" w:firstLineChars="0"/>
        <w:jc w:val="left"/>
        <w:rPr>
          <w:rFonts w:hint="eastAsia"/>
        </w:rPr>
      </w:pPr>
      <w:r>
        <w:drawing>
          <wp:inline distT="0" distB="0" distL="0" distR="0">
            <wp:extent cx="5194300" cy="5129530"/>
            <wp:effectExtent l="0" t="0" r="6350" b="0"/>
            <wp:docPr id="116033053"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3053" name="图片 1" descr="图形用户界面, 文本, 应用程序, 电子邮件&#10;&#10;AI 生成的内容可能不正确。"/>
                    <pic:cNvPicPr>
                      <a:picLocks noChangeAspect="1"/>
                    </pic:cNvPicPr>
                  </pic:nvPicPr>
                  <pic:blipFill>
                    <a:blip r:embed="rId132"/>
                    <a:stretch>
                      <a:fillRect/>
                    </a:stretch>
                  </pic:blipFill>
                  <pic:spPr>
                    <a:xfrm>
                      <a:off x="0" y="0"/>
                      <a:ext cx="5203239" cy="5138695"/>
                    </a:xfrm>
                    <a:prstGeom prst="rect">
                      <a:avLst/>
                    </a:prstGeom>
                  </pic:spPr>
                </pic:pic>
              </a:graphicData>
            </a:graphic>
          </wp:inline>
        </w:drawing>
      </w:r>
    </w:p>
    <w:p>
      <w:pPr>
        <w:pStyle w:val="25"/>
        <w:spacing w:after="156"/>
        <w:ind w:left="440" w:firstLine="0" w:firstLineChars="0"/>
        <w:jc w:val="left"/>
        <w:rPr>
          <w:rFonts w:hint="eastAsia"/>
        </w:rPr>
      </w:pPr>
      <w:r>
        <w:rPr>
          <w:rFonts w:hint="eastAsia"/>
          <w:b/>
          <w:bCs/>
        </w:rPr>
        <w:t xml:space="preserve">Noted: </w:t>
      </w:r>
      <w:r>
        <w:rPr>
          <w:rFonts w:hint="eastAsia"/>
        </w:rPr>
        <w:t>Residents can upload</w:t>
      </w:r>
      <w:r>
        <w:rPr>
          <w:rFonts w:hint="eastAsia"/>
          <w:b/>
          <w:bCs/>
        </w:rPr>
        <w:t xml:space="preserve"> Face ID </w:t>
      </w:r>
      <w:r>
        <w:rPr>
          <w:rFonts w:hint="eastAsia"/>
        </w:rPr>
        <w:t xml:space="preserve">on the </w:t>
      </w:r>
      <w:r>
        <w:rPr>
          <w:rFonts w:hint="eastAsia"/>
          <w:b/>
          <w:bCs/>
        </w:rPr>
        <w:t>Smart Pro APP</w:t>
      </w:r>
      <w:r>
        <w:rPr>
          <w:rFonts w:hint="eastAsia"/>
        </w:rPr>
        <w:t xml:space="preserve">. (Reller/Installer needs to enable Register Face ID in the APP function when creating sites or </w:t>
      </w:r>
      <w:r>
        <w:t>editing</w:t>
      </w:r>
      <w:r>
        <w:rPr>
          <w:rFonts w:hint="eastAsia"/>
        </w:rPr>
        <w:t xml:space="preserve"> existed one. </w:t>
      </w:r>
      <w:r>
        <w:rPr>
          <w:rFonts w:cs="Times New Roman"/>
          <w:color w:val="000000"/>
          <w:kern w:val="0"/>
          <w:szCs w:val="21"/>
        </w:rPr>
        <w:t>For detailed instructions, refer to section 5.3.1</w:t>
      </w:r>
      <w:r>
        <w:rPr>
          <w:rFonts w:hint="eastAsia" w:cs="Times New Roman"/>
          <w:color w:val="000000"/>
          <w:kern w:val="0"/>
          <w:szCs w:val="21"/>
        </w:rPr>
        <w:t xml:space="preserve"> and 5.3.2</w:t>
      </w:r>
      <w:r>
        <w:rPr>
          <w:rFonts w:hint="eastAsia"/>
        </w:rPr>
        <w:t>)</w:t>
      </w:r>
    </w:p>
    <w:p>
      <w:pPr>
        <w:spacing w:after="156"/>
        <w:rPr>
          <w:rFonts w:hint="eastAsia"/>
        </w:rPr>
      </w:pPr>
      <w:r>
        <w:rPr>
          <w:rFonts w:hint="eastAsia"/>
        </w:rPr>
        <w:t xml:space="preserve">2. Here are the steps to </w:t>
      </w:r>
      <w:r>
        <w:t>import</w:t>
      </w:r>
      <w:r>
        <w:rPr>
          <w:rFonts w:hint="eastAsia"/>
        </w:rPr>
        <w:t xml:space="preserve"> residents</w:t>
      </w:r>
    </w:p>
    <w:p>
      <w:pPr>
        <w:pStyle w:val="25"/>
        <w:numPr>
          <w:ilvl w:val="0"/>
          <w:numId w:val="14"/>
        </w:numPr>
        <w:spacing w:after="156"/>
        <w:ind w:firstLineChars="0"/>
        <w:rPr>
          <w:rFonts w:hint="eastAsia"/>
        </w:rPr>
      </w:pPr>
      <w:r>
        <w:t xml:space="preserve">Step </w:t>
      </w:r>
      <w:r>
        <w:rPr>
          <w:rFonts w:hint="eastAsia"/>
        </w:rPr>
        <w:t>1</w:t>
      </w:r>
      <w:r>
        <w:t xml:space="preserve">: </w:t>
      </w:r>
      <w:r>
        <w:rPr>
          <w:rFonts w:hint="eastAsia"/>
        </w:rPr>
        <w:t>Go to</w:t>
      </w:r>
      <w:r>
        <w:t xml:space="preserve"> the Site column and select the desired building, then </w:t>
      </w:r>
      <w:r>
        <w:rPr>
          <w:rFonts w:hint="eastAsia"/>
        </w:rPr>
        <w:t>click</w:t>
      </w:r>
      <w:r>
        <w:t xml:space="preserve"> Resident and choose </w:t>
      </w:r>
      <w:r>
        <w:rPr>
          <w:rFonts w:hint="eastAsia"/>
        </w:rPr>
        <w:t xml:space="preserve">Import Residents </w:t>
      </w:r>
      <w:r>
        <w:t xml:space="preserve">to </w:t>
      </w:r>
      <w:r>
        <w:rPr>
          <w:rFonts w:hint="eastAsia"/>
        </w:rPr>
        <w:t>import residents</w:t>
      </w:r>
      <w:r>
        <w:t>.</w:t>
      </w:r>
    </w:p>
    <w:p>
      <w:pPr>
        <w:pStyle w:val="25"/>
        <w:spacing w:after="156"/>
        <w:ind w:left="440" w:firstLine="0" w:firstLineChars="0"/>
        <w:jc w:val="left"/>
        <w:rPr>
          <w:rFonts w:hint="eastAsia"/>
        </w:rPr>
      </w:pPr>
      <w:r>
        <w:drawing>
          <wp:inline distT="0" distB="0" distL="0" distR="0">
            <wp:extent cx="5579745" cy="2991485"/>
            <wp:effectExtent l="0" t="0" r="1905" b="0"/>
            <wp:docPr id="850903960"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903960" name="图片 1" descr="图形用户界面, 应用程序, Word&#10;&#10;AI 生成的内容可能不正确。"/>
                    <pic:cNvPicPr>
                      <a:picLocks noChangeAspect="1"/>
                    </pic:cNvPicPr>
                  </pic:nvPicPr>
                  <pic:blipFill>
                    <a:blip r:embed="rId133"/>
                    <a:stretch>
                      <a:fillRect/>
                    </a:stretch>
                  </pic:blipFill>
                  <pic:spPr>
                    <a:xfrm>
                      <a:off x="0" y="0"/>
                      <a:ext cx="5579745" cy="2991485"/>
                    </a:xfrm>
                    <a:prstGeom prst="rect">
                      <a:avLst/>
                    </a:prstGeom>
                  </pic:spPr>
                </pic:pic>
              </a:graphicData>
            </a:graphic>
          </wp:inline>
        </w:drawing>
      </w:r>
    </w:p>
    <w:p>
      <w:pPr>
        <w:pStyle w:val="25"/>
        <w:numPr>
          <w:ilvl w:val="0"/>
          <w:numId w:val="14"/>
        </w:numPr>
        <w:spacing w:after="156"/>
        <w:ind w:firstLineChars="0"/>
        <w:rPr>
          <w:rFonts w:hint="eastAsia"/>
        </w:rPr>
      </w:pPr>
      <w:r>
        <w:t xml:space="preserve">Step </w:t>
      </w:r>
      <w:r>
        <w:rPr>
          <w:rFonts w:hint="eastAsia"/>
        </w:rPr>
        <w:t>2</w:t>
      </w:r>
      <w:r>
        <w:t xml:space="preserve">: </w:t>
      </w:r>
      <w:r>
        <w:rPr>
          <w:rFonts w:hint="eastAsia"/>
        </w:rPr>
        <w:t>Click to download template to d</w:t>
      </w:r>
      <w:r>
        <w:t>ownload the</w:t>
      </w:r>
      <w:r>
        <w:rPr>
          <w:rFonts w:hint="eastAsia"/>
        </w:rPr>
        <w:t xml:space="preserve"> template to fill in the necessary information</w:t>
      </w:r>
    </w:p>
    <w:p>
      <w:pPr>
        <w:pStyle w:val="25"/>
        <w:spacing w:after="156"/>
        <w:ind w:firstLine="0" w:firstLineChars="0"/>
        <w:jc w:val="center"/>
        <w:rPr>
          <w:rFonts w:hint="eastAsia" w:cs="Times New Roman"/>
        </w:rPr>
      </w:pPr>
      <w:r>
        <w:drawing>
          <wp:inline distT="0" distB="0" distL="0" distR="0">
            <wp:extent cx="3641090" cy="1071880"/>
            <wp:effectExtent l="0" t="0" r="0" b="0"/>
            <wp:docPr id="862604834"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604834" name="图片 1" descr="图形用户界面&#10;&#10;AI 生成的内容可能不正确。"/>
                    <pic:cNvPicPr>
                      <a:picLocks noChangeAspect="1"/>
                    </pic:cNvPicPr>
                  </pic:nvPicPr>
                  <pic:blipFill>
                    <a:blip r:embed="rId134"/>
                    <a:stretch>
                      <a:fillRect/>
                    </a:stretch>
                  </pic:blipFill>
                  <pic:spPr>
                    <a:xfrm>
                      <a:off x="0" y="0"/>
                      <a:ext cx="3658926" cy="1077232"/>
                    </a:xfrm>
                    <a:prstGeom prst="rect">
                      <a:avLst/>
                    </a:prstGeom>
                  </pic:spPr>
                </pic:pic>
              </a:graphicData>
            </a:graphic>
          </wp:inline>
        </w:drawing>
      </w:r>
    </w:p>
    <w:p>
      <w:pPr>
        <w:pStyle w:val="25"/>
        <w:numPr>
          <w:ilvl w:val="0"/>
          <w:numId w:val="14"/>
        </w:numPr>
        <w:spacing w:after="156"/>
        <w:ind w:firstLineChars="0"/>
        <w:rPr>
          <w:rFonts w:hint="eastAsia"/>
        </w:rPr>
      </w:pPr>
      <w:r>
        <w:t xml:space="preserve">Step </w:t>
      </w:r>
      <w:r>
        <w:rPr>
          <w:rFonts w:hint="eastAsia"/>
        </w:rPr>
        <w:t>3</w:t>
      </w:r>
      <w:r>
        <w:t xml:space="preserve">: </w:t>
      </w:r>
      <w:r>
        <w:rPr>
          <w:rFonts w:hint="eastAsia"/>
        </w:rPr>
        <w:t>Click Select .scv file to upload the file and click Import to import the cards information.</w:t>
      </w:r>
    </w:p>
    <w:p>
      <w:pPr>
        <w:pStyle w:val="25"/>
        <w:spacing w:after="156"/>
        <w:ind w:firstLine="0" w:firstLineChars="0"/>
        <w:jc w:val="center"/>
        <w:rPr>
          <w:rFonts w:hint="eastAsia" w:cs="Times New Roman"/>
        </w:rPr>
      </w:pPr>
      <w:r>
        <w:drawing>
          <wp:inline distT="0" distB="0" distL="0" distR="0">
            <wp:extent cx="3641090" cy="1071880"/>
            <wp:effectExtent l="0" t="0" r="0" b="0"/>
            <wp:docPr id="532028145"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28145" name="图片 1" descr="图形用户界面&#10;&#10;AI 生成的内容可能不正确。"/>
                    <pic:cNvPicPr>
                      <a:picLocks noChangeAspect="1"/>
                    </pic:cNvPicPr>
                  </pic:nvPicPr>
                  <pic:blipFill>
                    <a:blip r:embed="rId134"/>
                    <a:stretch>
                      <a:fillRect/>
                    </a:stretch>
                  </pic:blipFill>
                  <pic:spPr>
                    <a:xfrm>
                      <a:off x="0" y="0"/>
                      <a:ext cx="3658926" cy="1077232"/>
                    </a:xfrm>
                    <a:prstGeom prst="rect">
                      <a:avLst/>
                    </a:prstGeom>
                  </pic:spPr>
                </pic:pic>
              </a:graphicData>
            </a:graphic>
          </wp:inline>
        </w:drawing>
      </w:r>
    </w:p>
    <w:p>
      <w:pPr>
        <w:pStyle w:val="25"/>
        <w:spacing w:after="156"/>
        <w:ind w:left="440" w:firstLine="0" w:firstLineChars="0"/>
        <w:jc w:val="left"/>
        <w:rPr>
          <w:rFonts w:hint="eastAsia"/>
        </w:rPr>
      </w:pPr>
    </w:p>
    <w:p>
      <w:pPr>
        <w:pStyle w:val="6"/>
        <w:rPr>
          <w:rFonts w:hint="eastAsia"/>
        </w:rPr>
      </w:pPr>
      <w:r>
        <w:t>6.2</w:t>
      </w:r>
      <w:r>
        <w:rPr>
          <w:rFonts w:hint="eastAsia"/>
        </w:rPr>
        <w:t>.3.2 Add cards</w:t>
      </w:r>
    </w:p>
    <w:p>
      <w:pPr>
        <w:spacing w:after="156"/>
        <w:rPr>
          <w:rFonts w:hint="eastAsia"/>
        </w:rPr>
      </w:pPr>
      <w:r>
        <w:rPr>
          <w:rFonts w:hint="eastAsia"/>
        </w:rPr>
        <w:t>1. Here are the steps to add a new card for dedicated resident</w:t>
      </w:r>
    </w:p>
    <w:p>
      <w:pPr>
        <w:pStyle w:val="25"/>
        <w:numPr>
          <w:ilvl w:val="0"/>
          <w:numId w:val="14"/>
        </w:numPr>
        <w:spacing w:after="156"/>
        <w:ind w:firstLineChars="0"/>
        <w:rPr>
          <w:rFonts w:hint="eastAsia"/>
        </w:rPr>
      </w:pPr>
      <w:r>
        <w:t xml:space="preserve">Step </w:t>
      </w:r>
      <w:r>
        <w:rPr>
          <w:rFonts w:hint="eastAsia"/>
        </w:rPr>
        <w:t>1</w:t>
      </w:r>
      <w:r>
        <w:t xml:space="preserve">: </w:t>
      </w:r>
      <w:r>
        <w:rPr>
          <w:rFonts w:hint="eastAsia"/>
        </w:rPr>
        <w:t>Go to</w:t>
      </w:r>
      <w:r>
        <w:t xml:space="preserve"> the Site column and select the desired building, then </w:t>
      </w:r>
      <w:r>
        <w:rPr>
          <w:rFonts w:hint="eastAsia"/>
        </w:rPr>
        <w:t>choose</w:t>
      </w:r>
      <w:r>
        <w:t xml:space="preserve"> Resident and</w:t>
      </w:r>
      <w:r>
        <w:rPr>
          <w:rFonts w:hint="eastAsia"/>
        </w:rPr>
        <w:t xml:space="preserve"> click Edit</w:t>
      </w:r>
      <w:r>
        <w:t xml:space="preserve"> to add a new</w:t>
      </w:r>
      <w:r>
        <w:rPr>
          <w:rFonts w:hint="eastAsia"/>
        </w:rPr>
        <w:t xml:space="preserve"> card for a dedicated resident</w:t>
      </w:r>
      <w:r>
        <w:t>.</w:t>
      </w:r>
    </w:p>
    <w:p>
      <w:pPr>
        <w:spacing w:after="156"/>
        <w:rPr>
          <w:rFonts w:hint="eastAsia"/>
          <w:b/>
          <w:bCs/>
        </w:rPr>
      </w:pPr>
      <w:r>
        <w:drawing>
          <wp:inline distT="0" distB="0" distL="0" distR="0">
            <wp:extent cx="5579745" cy="2991485"/>
            <wp:effectExtent l="0" t="0" r="1905" b="0"/>
            <wp:docPr id="2102227532" name="图片 1" descr="图形用户界面, 文本, 应用程序, Word,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27532" name="图片 1" descr="图形用户界面, 文本, 应用程序, Word, 电子邮件&#10;&#10;AI 生成的内容可能不正确。"/>
                    <pic:cNvPicPr>
                      <a:picLocks noChangeAspect="1"/>
                    </pic:cNvPicPr>
                  </pic:nvPicPr>
                  <pic:blipFill>
                    <a:blip r:embed="rId135"/>
                    <a:stretch>
                      <a:fillRect/>
                    </a:stretch>
                  </pic:blipFill>
                  <pic:spPr>
                    <a:xfrm>
                      <a:off x="0" y="0"/>
                      <a:ext cx="5579745" cy="2991485"/>
                    </a:xfrm>
                    <a:prstGeom prst="rect">
                      <a:avLst/>
                    </a:prstGeom>
                  </pic:spPr>
                </pic:pic>
              </a:graphicData>
            </a:graphic>
          </wp:inline>
        </w:drawing>
      </w:r>
    </w:p>
    <w:p>
      <w:pPr>
        <w:pStyle w:val="25"/>
        <w:numPr>
          <w:ilvl w:val="0"/>
          <w:numId w:val="14"/>
        </w:numPr>
        <w:spacing w:after="156"/>
        <w:ind w:firstLineChars="0"/>
        <w:rPr>
          <w:rFonts w:hint="eastAsia"/>
        </w:rPr>
      </w:pPr>
      <w:r>
        <w:t xml:space="preserve">Step </w:t>
      </w:r>
      <w:r>
        <w:rPr>
          <w:rFonts w:hint="eastAsia"/>
        </w:rPr>
        <w:t>2</w:t>
      </w:r>
      <w:r>
        <w:t xml:space="preserve">: </w:t>
      </w:r>
      <w:r>
        <w:rPr>
          <w:rFonts w:hint="eastAsia"/>
        </w:rPr>
        <w:t>S</w:t>
      </w:r>
      <w:r>
        <w:t>elect the COM port</w:t>
      </w:r>
      <w:r>
        <w:rPr>
          <w:rFonts w:hint="eastAsia"/>
        </w:rPr>
        <w:t>, then</w:t>
      </w:r>
      <w:r>
        <w:t xml:space="preserve"> click Start Read (ensure the card reader is connected and drivers are installed).</w:t>
      </w:r>
    </w:p>
    <w:p>
      <w:pPr>
        <w:pStyle w:val="25"/>
        <w:spacing w:after="156"/>
        <w:ind w:left="440" w:firstLine="0" w:firstLineChars="0"/>
        <w:jc w:val="left"/>
        <w:rPr>
          <w:rFonts w:hint="eastAsia"/>
          <w:b/>
          <w:bCs/>
        </w:rPr>
      </w:pPr>
      <w:r>
        <w:drawing>
          <wp:inline distT="0" distB="0" distL="0" distR="0">
            <wp:extent cx="5579745" cy="1381125"/>
            <wp:effectExtent l="0" t="0" r="1905" b="952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6"/>
                    <a:stretch>
                      <a:fillRect/>
                    </a:stretch>
                  </pic:blipFill>
                  <pic:spPr>
                    <a:xfrm>
                      <a:off x="0" y="0"/>
                      <a:ext cx="5579745" cy="1381125"/>
                    </a:xfrm>
                    <a:prstGeom prst="rect">
                      <a:avLst/>
                    </a:prstGeom>
                  </pic:spPr>
                </pic:pic>
              </a:graphicData>
            </a:graphic>
          </wp:inline>
        </w:drawing>
      </w:r>
    </w:p>
    <w:p>
      <w:pPr>
        <w:pStyle w:val="25"/>
        <w:spacing w:after="156"/>
        <w:ind w:firstLine="0" w:firstLineChars="0"/>
        <w:jc w:val="left"/>
        <w:rPr>
          <w:rFonts w:hint="eastAsia"/>
        </w:rPr>
      </w:pPr>
      <w:r>
        <w:rPr>
          <w:rFonts w:hint="eastAsia"/>
          <w:b/>
          <w:bCs/>
        </w:rPr>
        <w:t xml:space="preserve">Noted: </w:t>
      </w:r>
      <w:r>
        <w:t>Compatible Mode</w:t>
      </w:r>
      <w:r>
        <w:rPr>
          <w:rFonts w:hint="eastAsia"/>
        </w:rPr>
        <w:t xml:space="preserve"> is used when you read cards by card reader, while </w:t>
      </w:r>
      <w:r>
        <w:t>Full Card No.</w:t>
      </w:r>
      <w:r>
        <w:rPr>
          <w:rFonts w:hint="eastAsia"/>
        </w:rPr>
        <w:t xml:space="preserve"> Mode is used when you need to input full card number.</w:t>
      </w:r>
    </w:p>
    <w:p>
      <w:pPr>
        <w:pStyle w:val="25"/>
        <w:numPr>
          <w:ilvl w:val="0"/>
          <w:numId w:val="18"/>
        </w:numPr>
        <w:spacing w:after="156"/>
        <w:ind w:firstLineChars="0"/>
        <w:rPr>
          <w:rFonts w:hint="eastAsia"/>
        </w:rPr>
      </w:pPr>
      <w:r>
        <w:rPr>
          <w:rFonts w:hint="eastAsia"/>
        </w:rPr>
        <w:t>Here are the steps to import cards for residents</w:t>
      </w:r>
    </w:p>
    <w:p>
      <w:pPr>
        <w:pStyle w:val="25"/>
        <w:numPr>
          <w:ilvl w:val="0"/>
          <w:numId w:val="14"/>
        </w:numPr>
        <w:spacing w:after="156"/>
        <w:ind w:firstLineChars="0"/>
        <w:rPr>
          <w:rFonts w:hint="eastAsia"/>
        </w:rPr>
      </w:pPr>
      <w:r>
        <w:t xml:space="preserve">Step </w:t>
      </w:r>
      <w:r>
        <w:rPr>
          <w:rFonts w:hint="eastAsia"/>
        </w:rPr>
        <w:t>1</w:t>
      </w:r>
      <w:r>
        <w:t xml:space="preserve">: </w:t>
      </w:r>
      <w:r>
        <w:rPr>
          <w:rFonts w:hint="eastAsia"/>
        </w:rPr>
        <w:t xml:space="preserve">Go to </w:t>
      </w:r>
      <w:r>
        <w:t xml:space="preserve">the Site column and select the desired building, then </w:t>
      </w:r>
      <w:r>
        <w:rPr>
          <w:rFonts w:hint="eastAsia"/>
        </w:rPr>
        <w:t>choose</w:t>
      </w:r>
      <w:r>
        <w:t xml:space="preserve"> Resident and</w:t>
      </w:r>
      <w:r>
        <w:rPr>
          <w:rFonts w:hint="eastAsia"/>
        </w:rPr>
        <w:t xml:space="preserve"> click Import Cards </w:t>
      </w:r>
      <w:r>
        <w:t xml:space="preserve">to </w:t>
      </w:r>
      <w:r>
        <w:rPr>
          <w:rFonts w:hint="eastAsia"/>
        </w:rPr>
        <w:t>import cards for residents</w:t>
      </w:r>
    </w:p>
    <w:p>
      <w:pPr>
        <w:pStyle w:val="25"/>
        <w:spacing w:after="156"/>
        <w:ind w:left="360" w:firstLine="0" w:firstLineChars="0"/>
        <w:rPr>
          <w:rFonts w:hint="eastAsia"/>
        </w:rPr>
      </w:pPr>
      <w:r>
        <w:drawing>
          <wp:inline distT="0" distB="0" distL="0" distR="0">
            <wp:extent cx="5579745" cy="2991485"/>
            <wp:effectExtent l="0" t="0" r="1905" b="0"/>
            <wp:docPr id="1250511636"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11636" name="图片 1" descr="图形用户界面, 应用程序, Word&#10;&#10;AI 生成的内容可能不正确。"/>
                    <pic:cNvPicPr>
                      <a:picLocks noChangeAspect="1"/>
                    </pic:cNvPicPr>
                  </pic:nvPicPr>
                  <pic:blipFill>
                    <a:blip r:embed="rId137"/>
                    <a:stretch>
                      <a:fillRect/>
                    </a:stretch>
                  </pic:blipFill>
                  <pic:spPr>
                    <a:xfrm>
                      <a:off x="0" y="0"/>
                      <a:ext cx="5579745" cy="2991485"/>
                    </a:xfrm>
                    <a:prstGeom prst="rect">
                      <a:avLst/>
                    </a:prstGeom>
                  </pic:spPr>
                </pic:pic>
              </a:graphicData>
            </a:graphic>
          </wp:inline>
        </w:drawing>
      </w:r>
    </w:p>
    <w:p>
      <w:pPr>
        <w:pStyle w:val="25"/>
        <w:numPr>
          <w:ilvl w:val="0"/>
          <w:numId w:val="14"/>
        </w:numPr>
        <w:spacing w:after="156"/>
        <w:ind w:firstLineChars="0"/>
        <w:rPr>
          <w:rFonts w:hint="eastAsia"/>
        </w:rPr>
      </w:pPr>
      <w:r>
        <w:t xml:space="preserve">Step </w:t>
      </w:r>
      <w:r>
        <w:rPr>
          <w:rFonts w:hint="eastAsia"/>
        </w:rPr>
        <w:t>2</w:t>
      </w:r>
      <w:r>
        <w:t xml:space="preserve">: </w:t>
      </w:r>
      <w:r>
        <w:rPr>
          <w:rFonts w:hint="eastAsia"/>
        </w:rPr>
        <w:t>Click Click to download template to d</w:t>
      </w:r>
      <w:r>
        <w:t>ownload the</w:t>
      </w:r>
      <w:r>
        <w:rPr>
          <w:rFonts w:hint="eastAsia"/>
        </w:rPr>
        <w:t xml:space="preserve"> template to fill in the necessary information</w:t>
      </w:r>
    </w:p>
    <w:p>
      <w:pPr>
        <w:pStyle w:val="25"/>
        <w:spacing w:after="156"/>
        <w:ind w:firstLine="0" w:firstLineChars="0"/>
        <w:jc w:val="center"/>
        <w:rPr>
          <w:rFonts w:hint="eastAsia" w:cs="Times New Roman"/>
        </w:rPr>
      </w:pPr>
      <w:r>
        <w:drawing>
          <wp:inline distT="0" distB="0" distL="0" distR="0">
            <wp:extent cx="3641090" cy="1071880"/>
            <wp:effectExtent l="0" t="0" r="0" b="0"/>
            <wp:docPr id="1180147935"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147935" name="图片 1" descr="图形用户界面&#10;&#10;AI 生成的内容可能不正确。"/>
                    <pic:cNvPicPr>
                      <a:picLocks noChangeAspect="1"/>
                    </pic:cNvPicPr>
                  </pic:nvPicPr>
                  <pic:blipFill>
                    <a:blip r:embed="rId134"/>
                    <a:stretch>
                      <a:fillRect/>
                    </a:stretch>
                  </pic:blipFill>
                  <pic:spPr>
                    <a:xfrm>
                      <a:off x="0" y="0"/>
                      <a:ext cx="3658926" cy="1077232"/>
                    </a:xfrm>
                    <a:prstGeom prst="rect">
                      <a:avLst/>
                    </a:prstGeom>
                  </pic:spPr>
                </pic:pic>
              </a:graphicData>
            </a:graphic>
          </wp:inline>
        </w:drawing>
      </w:r>
    </w:p>
    <w:p>
      <w:pPr>
        <w:pStyle w:val="25"/>
        <w:numPr>
          <w:ilvl w:val="0"/>
          <w:numId w:val="14"/>
        </w:numPr>
        <w:spacing w:after="156"/>
        <w:ind w:firstLineChars="0"/>
        <w:rPr>
          <w:rFonts w:hint="eastAsia"/>
        </w:rPr>
      </w:pPr>
      <w:r>
        <w:t xml:space="preserve">Step </w:t>
      </w:r>
      <w:r>
        <w:rPr>
          <w:rFonts w:hint="eastAsia"/>
        </w:rPr>
        <w:t>3</w:t>
      </w:r>
      <w:r>
        <w:t xml:space="preserve">: </w:t>
      </w:r>
      <w:r>
        <w:rPr>
          <w:rFonts w:hint="eastAsia"/>
        </w:rPr>
        <w:t>Click Select .scv file to upload the file and click Import to import the cards information.</w:t>
      </w:r>
    </w:p>
    <w:p>
      <w:pPr>
        <w:pStyle w:val="25"/>
        <w:spacing w:after="156"/>
        <w:ind w:firstLine="0" w:firstLineChars="0"/>
        <w:jc w:val="center"/>
        <w:rPr>
          <w:rFonts w:hint="eastAsia" w:cs="Times New Roman"/>
        </w:rPr>
      </w:pPr>
      <w:r>
        <w:drawing>
          <wp:inline distT="0" distB="0" distL="0" distR="0">
            <wp:extent cx="3641090" cy="1071880"/>
            <wp:effectExtent l="0" t="0" r="0" b="0"/>
            <wp:docPr id="1514279712" name="图片 1" descr="图形用户界面&#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79712" name="图片 1" descr="图形用户界面&#10;&#10;AI 生成的内容可能不正确。"/>
                    <pic:cNvPicPr>
                      <a:picLocks noChangeAspect="1"/>
                    </pic:cNvPicPr>
                  </pic:nvPicPr>
                  <pic:blipFill>
                    <a:blip r:embed="rId134"/>
                    <a:stretch>
                      <a:fillRect/>
                    </a:stretch>
                  </pic:blipFill>
                  <pic:spPr>
                    <a:xfrm>
                      <a:off x="0" y="0"/>
                      <a:ext cx="3658926" cy="1077232"/>
                    </a:xfrm>
                    <a:prstGeom prst="rect">
                      <a:avLst/>
                    </a:prstGeom>
                  </pic:spPr>
                </pic:pic>
              </a:graphicData>
            </a:graphic>
          </wp:inline>
        </w:drawing>
      </w:r>
    </w:p>
    <w:p>
      <w:pPr>
        <w:pStyle w:val="6"/>
        <w:rPr>
          <w:rFonts w:hint="eastAsia"/>
        </w:rPr>
      </w:pPr>
      <w:commentRangeStart w:id="4"/>
      <w:r>
        <w:t>6.2</w:t>
      </w:r>
      <w:r>
        <w:rPr>
          <w:rFonts w:hint="eastAsia"/>
        </w:rPr>
        <w:t>.3.3 Add Pin code</w:t>
      </w:r>
      <w:commentRangeEnd w:id="4"/>
      <w:r>
        <w:rPr>
          <w:rStyle w:val="22"/>
          <w:b w:val="0"/>
        </w:rPr>
        <w:commentReference w:id="4"/>
      </w:r>
    </w:p>
    <w:p>
      <w:pPr>
        <w:spacing w:after="156"/>
        <w:rPr>
          <w:rFonts w:hint="eastAsia"/>
        </w:rPr>
      </w:pPr>
      <w:r>
        <w:rPr>
          <w:rFonts w:hint="eastAsia"/>
        </w:rPr>
        <w:t>1. Here are the steps to add a new card for dedicated resident</w:t>
      </w:r>
    </w:p>
    <w:p>
      <w:pPr>
        <w:pStyle w:val="25"/>
        <w:numPr>
          <w:ilvl w:val="0"/>
          <w:numId w:val="14"/>
        </w:numPr>
        <w:spacing w:after="156"/>
        <w:ind w:left="426" w:firstLineChars="0"/>
        <w:rPr>
          <w:rFonts w:hint="eastAsia"/>
        </w:rPr>
      </w:pPr>
      <w:r>
        <w:t xml:space="preserve">Step </w:t>
      </w:r>
      <w:r>
        <w:rPr>
          <w:rFonts w:hint="eastAsia"/>
        </w:rPr>
        <w:t>1</w:t>
      </w:r>
      <w:r>
        <w:t xml:space="preserve">: </w:t>
      </w:r>
      <w:r>
        <w:rPr>
          <w:rFonts w:hint="eastAsia"/>
        </w:rPr>
        <w:t>Go to</w:t>
      </w:r>
      <w:r>
        <w:t xml:space="preserve"> the Site column and select the desired building, then </w:t>
      </w:r>
      <w:r>
        <w:rPr>
          <w:rFonts w:hint="eastAsia"/>
        </w:rPr>
        <w:t>choose</w:t>
      </w:r>
      <w:r>
        <w:t xml:space="preserve"> Resident and</w:t>
      </w:r>
      <w:r>
        <w:rPr>
          <w:rFonts w:hint="eastAsia"/>
        </w:rPr>
        <w:t xml:space="preserve"> click Edit</w:t>
      </w:r>
      <w:r>
        <w:t xml:space="preserve"> to add a new</w:t>
      </w:r>
      <w:r>
        <w:rPr>
          <w:rFonts w:hint="eastAsia"/>
        </w:rPr>
        <w:t xml:space="preserve"> Pin code for a dedicated resident</w:t>
      </w:r>
      <w:r>
        <w:t>.</w:t>
      </w:r>
    </w:p>
    <w:p>
      <w:pPr>
        <w:spacing w:after="156"/>
        <w:rPr>
          <w:rFonts w:hint="eastAsia"/>
          <w:b/>
          <w:bCs/>
        </w:rPr>
      </w:pPr>
      <w:r>
        <w:drawing>
          <wp:inline distT="0" distB="0" distL="0" distR="0">
            <wp:extent cx="5579745" cy="2991485"/>
            <wp:effectExtent l="0" t="0" r="1905" b="0"/>
            <wp:docPr id="1527577146" name="图片 1" descr="图形用户界面, 文本, 应用程序, Word,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577146" name="图片 1" descr="图形用户界面, 文本, 应用程序, Word, 电子邮件&#10;&#10;AI 生成的内容可能不正确。"/>
                    <pic:cNvPicPr>
                      <a:picLocks noChangeAspect="1"/>
                    </pic:cNvPicPr>
                  </pic:nvPicPr>
                  <pic:blipFill>
                    <a:blip r:embed="rId135"/>
                    <a:stretch>
                      <a:fillRect/>
                    </a:stretch>
                  </pic:blipFill>
                  <pic:spPr>
                    <a:xfrm>
                      <a:off x="0" y="0"/>
                      <a:ext cx="5579745" cy="2991485"/>
                    </a:xfrm>
                    <a:prstGeom prst="rect">
                      <a:avLst/>
                    </a:prstGeom>
                  </pic:spPr>
                </pic:pic>
              </a:graphicData>
            </a:graphic>
          </wp:inline>
        </w:drawing>
      </w:r>
    </w:p>
    <w:p>
      <w:pPr>
        <w:pStyle w:val="25"/>
        <w:numPr>
          <w:ilvl w:val="0"/>
          <w:numId w:val="14"/>
        </w:numPr>
        <w:spacing w:after="156"/>
        <w:ind w:left="426" w:firstLineChars="0"/>
        <w:rPr>
          <w:rFonts w:hint="eastAsia"/>
        </w:rPr>
      </w:pPr>
      <w:r>
        <w:t xml:space="preserve">Step </w:t>
      </w:r>
      <w:r>
        <w:rPr>
          <w:rFonts w:hint="eastAsia"/>
        </w:rPr>
        <w:t>2</w:t>
      </w:r>
      <w:r>
        <w:t xml:space="preserve">: </w:t>
      </w:r>
      <w:r>
        <w:rPr>
          <w:rFonts w:hint="eastAsia"/>
        </w:rPr>
        <w:t>S</w:t>
      </w:r>
      <w:r>
        <w:t>elect the</w:t>
      </w:r>
      <w:r>
        <w:rPr>
          <w:rFonts w:hint="eastAsia"/>
        </w:rPr>
        <w:t xml:space="preserve"> generation mode, generate the Pin code and click Save to save it</w:t>
      </w:r>
      <w:r>
        <w:t>.</w:t>
      </w:r>
    </w:p>
    <w:p>
      <w:pPr>
        <w:pStyle w:val="25"/>
        <w:spacing w:after="156"/>
        <w:ind w:left="426" w:firstLine="0" w:firstLineChars="0"/>
        <w:rPr>
          <w:rFonts w:hint="eastAsia"/>
        </w:rPr>
      </w:pPr>
      <w:r>
        <w:drawing>
          <wp:inline distT="0" distB="0" distL="0" distR="0">
            <wp:extent cx="5579745" cy="2281555"/>
            <wp:effectExtent l="0" t="0" r="1905" b="4445"/>
            <wp:docPr id="504868929"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868929" name="图片 1" descr="图形用户界面, 文本, 应用程序, 电子邮件&#10;&#10;AI 生成的内容可能不正确。"/>
                    <pic:cNvPicPr>
                      <a:picLocks noChangeAspect="1"/>
                    </pic:cNvPicPr>
                  </pic:nvPicPr>
                  <pic:blipFill>
                    <a:blip r:embed="rId138"/>
                    <a:stretch>
                      <a:fillRect/>
                    </a:stretch>
                  </pic:blipFill>
                  <pic:spPr>
                    <a:xfrm>
                      <a:off x="0" y="0"/>
                      <a:ext cx="5579745" cy="2281555"/>
                    </a:xfrm>
                    <a:prstGeom prst="rect">
                      <a:avLst/>
                    </a:prstGeom>
                  </pic:spPr>
                </pic:pic>
              </a:graphicData>
            </a:graphic>
          </wp:inline>
        </w:drawing>
      </w:r>
    </w:p>
    <w:p>
      <w:pPr>
        <w:pStyle w:val="25"/>
        <w:spacing w:after="156"/>
        <w:ind w:firstLine="0" w:firstLineChars="0"/>
        <w:jc w:val="center"/>
        <w:rPr>
          <w:rFonts w:hint="eastAsia" w:cs="Times New Roman"/>
        </w:rPr>
      </w:pPr>
    </w:p>
    <w:p>
      <w:pPr>
        <w:pStyle w:val="6"/>
        <w:rPr>
          <w:rFonts w:hint="eastAsia"/>
        </w:rPr>
      </w:pPr>
      <w:bookmarkStart w:id="66" w:name="_Toc206768470"/>
      <w:r>
        <w:t>6.2</w:t>
      </w:r>
      <w:r>
        <w:rPr>
          <w:rFonts w:hint="eastAsia"/>
        </w:rPr>
        <w:t>.3.4 Export all residents</w:t>
      </w:r>
      <w:bookmarkEnd w:id="66"/>
    </w:p>
    <w:p>
      <w:pPr>
        <w:pStyle w:val="25"/>
        <w:numPr>
          <w:ilvl w:val="0"/>
          <w:numId w:val="14"/>
        </w:numPr>
        <w:spacing w:after="156"/>
        <w:ind w:firstLineChars="0"/>
        <w:rPr>
          <w:rFonts w:hint="eastAsia"/>
        </w:rPr>
      </w:pPr>
      <w:r>
        <w:rPr>
          <w:rFonts w:hint="eastAsia"/>
        </w:rPr>
        <w:t xml:space="preserve">Go to </w:t>
      </w:r>
      <w:r>
        <w:t xml:space="preserve">the Site column and select the desired building, then </w:t>
      </w:r>
      <w:r>
        <w:rPr>
          <w:rFonts w:hint="eastAsia"/>
        </w:rPr>
        <w:t>choose</w:t>
      </w:r>
      <w:r>
        <w:t xml:space="preserve"> Resident and</w:t>
      </w:r>
      <w:r>
        <w:rPr>
          <w:rFonts w:hint="eastAsia"/>
        </w:rPr>
        <w:t xml:space="preserve"> click Export All R</w:t>
      </w:r>
      <w:r>
        <w:t>esidents</w:t>
      </w:r>
      <w:r>
        <w:rPr>
          <w:rFonts w:hint="eastAsia"/>
        </w:rPr>
        <w:t xml:space="preserve"> </w:t>
      </w:r>
      <w:r>
        <w:t xml:space="preserve">to </w:t>
      </w:r>
      <w:r>
        <w:rPr>
          <w:rFonts w:hint="eastAsia"/>
        </w:rPr>
        <w:t>e</w:t>
      </w:r>
      <w:r>
        <w:rPr>
          <w:rFonts w:hint="eastAsia" w:cs="Times New Roman"/>
          <w:bCs/>
        </w:rPr>
        <w:t>xport all residents</w:t>
      </w:r>
    </w:p>
    <w:p>
      <w:pPr>
        <w:spacing w:after="156"/>
        <w:rPr>
          <w:rFonts w:hint="eastAsia" w:cs="Times New Roman"/>
        </w:rPr>
      </w:pPr>
      <w:r>
        <w:drawing>
          <wp:inline distT="0" distB="0" distL="0" distR="0">
            <wp:extent cx="5579745" cy="2991485"/>
            <wp:effectExtent l="0" t="0" r="1905" b="0"/>
            <wp:docPr id="2127079832" name="图片 1" descr="图形用户界面, 应用程序, Word&#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79832" name="图片 1" descr="图形用户界面, 应用程序, Word&#10;&#10;AI 生成的内容可能不正确。"/>
                    <pic:cNvPicPr>
                      <a:picLocks noChangeAspect="1"/>
                    </pic:cNvPicPr>
                  </pic:nvPicPr>
                  <pic:blipFill>
                    <a:blip r:embed="rId139"/>
                    <a:stretch>
                      <a:fillRect/>
                    </a:stretch>
                  </pic:blipFill>
                  <pic:spPr>
                    <a:xfrm>
                      <a:off x="0" y="0"/>
                      <a:ext cx="5579745" cy="2991485"/>
                    </a:xfrm>
                    <a:prstGeom prst="rect">
                      <a:avLst/>
                    </a:prstGeom>
                  </pic:spPr>
                </pic:pic>
              </a:graphicData>
            </a:graphic>
          </wp:inline>
        </w:drawing>
      </w:r>
    </w:p>
    <w:p>
      <w:pPr>
        <w:pStyle w:val="36"/>
        <w:numPr>
          <w:ilvl w:val="0"/>
          <w:numId w:val="0"/>
        </w:numPr>
        <w:spacing w:after="156"/>
        <w:ind w:left="227" w:hanging="227"/>
        <w:rPr>
          <w:rFonts w:hint="eastAsia" w:cs="Times New Roman"/>
          <w:bCs w:val="0"/>
        </w:rPr>
      </w:pPr>
      <w:bookmarkStart w:id="67" w:name="_Toc215131500"/>
      <w:r>
        <w:rPr>
          <w:rFonts w:hint="eastAsia" w:cs="Times New Roman"/>
          <w:bCs w:val="0"/>
        </w:rPr>
        <w:t>6.3 Access Control</w:t>
      </w:r>
      <w:bookmarkEnd w:id="67"/>
    </w:p>
    <w:p>
      <w:pPr>
        <w:pStyle w:val="4"/>
        <w:numPr>
          <w:ilvl w:val="0"/>
          <w:numId w:val="0"/>
        </w:numPr>
        <w:spacing w:after="156"/>
        <w:ind w:left="227" w:hanging="227"/>
        <w:rPr>
          <w:rFonts w:hint="eastAsia"/>
          <w:szCs w:val="24"/>
        </w:rPr>
      </w:pPr>
      <w:r>
        <w:rPr>
          <w:rFonts w:hint="eastAsia"/>
          <w:szCs w:val="24"/>
        </w:rPr>
        <w:t>6.3.1 Person</w:t>
      </w:r>
    </w:p>
    <w:p>
      <w:pPr>
        <w:spacing w:after="156"/>
        <w:rPr>
          <w:rFonts w:hint="eastAsia"/>
        </w:rPr>
      </w:pPr>
      <w:r>
        <w:t>You can add access permissions, such as facial recognition and card access, for different roles on the cloud platform. The three roles are staff, tenant, visitor</w:t>
      </w:r>
      <w:r>
        <w:rPr>
          <w:rFonts w:hint="eastAsia"/>
        </w:rPr>
        <w:t>,</w:t>
      </w:r>
      <w:r>
        <w:t xml:space="preserve"> and</w:t>
      </w:r>
      <w:r>
        <w:rPr>
          <w:rFonts w:hint="eastAsia"/>
        </w:rPr>
        <w:t xml:space="preserve"> customized</w:t>
      </w:r>
      <w:r>
        <w:t>. To assign permissions, simply click Add under each role.</w:t>
      </w:r>
    </w:p>
    <w:p>
      <w:pPr>
        <w:spacing w:after="156"/>
        <w:rPr>
          <w:rFonts w:hint="eastAsia"/>
        </w:rPr>
      </w:pPr>
      <w:r>
        <w:drawing>
          <wp:inline distT="0" distB="0" distL="0" distR="0">
            <wp:extent cx="5579745" cy="1403985"/>
            <wp:effectExtent l="0" t="0" r="190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40"/>
                    <a:srcRect b="49547"/>
                    <a:stretch>
                      <a:fillRect/>
                    </a:stretch>
                  </pic:blipFill>
                  <pic:spPr>
                    <a:xfrm>
                      <a:off x="0" y="0"/>
                      <a:ext cx="5579745" cy="1404519"/>
                    </a:xfrm>
                    <a:prstGeom prst="rect">
                      <a:avLst/>
                    </a:prstGeom>
                    <a:ln>
                      <a:noFill/>
                    </a:ln>
                  </pic:spPr>
                </pic:pic>
              </a:graphicData>
            </a:graphic>
          </wp:inline>
        </w:drawing>
      </w:r>
    </w:p>
    <w:p>
      <w:pPr>
        <w:pStyle w:val="5"/>
        <w:spacing w:after="156"/>
        <w:rPr>
          <w:rFonts w:hint="eastAsia"/>
        </w:rPr>
      </w:pPr>
      <w:r>
        <w:rPr>
          <w:rFonts w:hint="eastAsia"/>
        </w:rPr>
        <w:t>6.3.1.1 Staff</w:t>
      </w:r>
    </w:p>
    <w:p>
      <w:pPr>
        <w:numPr>
          <w:ilvl w:val="0"/>
          <w:numId w:val="19"/>
        </w:numPr>
        <w:spacing w:after="156"/>
        <w:rPr>
          <w:rFonts w:hint="eastAsia"/>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 xml:space="preserve">1: Enter the name and </w:t>
      </w:r>
      <w:r>
        <w:t>any Remarks in the information section.</w:t>
      </w:r>
    </w:p>
    <w:p>
      <w:pPr>
        <w:numPr>
          <w:ilvl w:val="0"/>
          <w:numId w:val="19"/>
        </w:numPr>
        <w:spacing w:after="156"/>
        <w:rPr>
          <w:rFonts w:hint="eastAsia"/>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2: U</w:t>
      </w:r>
      <w:r>
        <w:t xml:space="preserve">pload their face image, add a card </w:t>
      </w:r>
      <w:r>
        <w:rPr>
          <w:rFonts w:hint="eastAsia"/>
        </w:rPr>
        <w:t>by</w:t>
      </w:r>
      <w:r>
        <w:t xml:space="preserve"> a card reader</w:t>
      </w:r>
      <w:r>
        <w:rPr>
          <w:rFonts w:hint="eastAsia"/>
        </w:rPr>
        <w:t xml:space="preserve"> or card number</w:t>
      </w:r>
      <w:r>
        <w:t xml:space="preserve"> and generate a PIN code. You can choose whether to generate a QR code for unlocking.</w:t>
      </w:r>
    </w:p>
    <w:p>
      <w:pPr>
        <w:numPr>
          <w:ilvl w:val="0"/>
          <w:numId w:val="19"/>
        </w:numPr>
        <w:spacing w:after="156"/>
        <w:rPr>
          <w:rFonts w:hint="eastAsia"/>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3:</w:t>
      </w:r>
      <w:r>
        <w:t xml:space="preserve"> </w:t>
      </w:r>
      <w:r>
        <w:rPr>
          <w:rFonts w:hint="eastAsia"/>
        </w:rPr>
        <w:t>S</w:t>
      </w:r>
      <w:r>
        <w:t>et up specific Access Rules for each staff member.</w:t>
      </w:r>
    </w:p>
    <w:p>
      <w:pPr>
        <w:numPr>
          <w:ilvl w:val="255"/>
          <w:numId w:val="0"/>
        </w:numPr>
        <w:spacing w:after="156"/>
        <w:jc w:val="center"/>
        <w:rPr>
          <w:rFonts w:hint="eastAsia" w:cs="Times New Roman"/>
          <w:color w:val="000000"/>
          <w:kern w:val="0"/>
          <w:szCs w:val="21"/>
        </w:rPr>
      </w:pPr>
      <w:r>
        <w:drawing>
          <wp:inline distT="0" distB="0" distL="0" distR="0">
            <wp:extent cx="5579745" cy="4879340"/>
            <wp:effectExtent l="0" t="0" r="190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1"/>
                    <a:stretch>
                      <a:fillRect/>
                    </a:stretch>
                  </pic:blipFill>
                  <pic:spPr>
                    <a:xfrm>
                      <a:off x="0" y="0"/>
                      <a:ext cx="5579745" cy="4879340"/>
                    </a:xfrm>
                    <a:prstGeom prst="rect">
                      <a:avLst/>
                    </a:prstGeom>
                  </pic:spPr>
                </pic:pic>
              </a:graphicData>
            </a:graphic>
          </wp:inline>
        </w:drawing>
      </w:r>
      <w:r>
        <w:t xml:space="preserve"> </w:t>
      </w:r>
    </w:p>
    <w:p>
      <w:pPr>
        <w:pStyle w:val="5"/>
        <w:spacing w:after="156"/>
        <w:rPr>
          <w:rFonts w:hint="eastAsia"/>
        </w:rPr>
      </w:pPr>
      <w:r>
        <w:rPr>
          <w:rFonts w:hint="eastAsia"/>
        </w:rPr>
        <w:t xml:space="preserve">6.3.1.2 </w:t>
      </w:r>
      <w:r>
        <w:t>Tenant</w:t>
      </w:r>
    </w:p>
    <w:p>
      <w:pPr>
        <w:numPr>
          <w:ilvl w:val="0"/>
          <w:numId w:val="19"/>
        </w:numPr>
        <w:spacing w:after="156"/>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1: Enter the name, Building/Unit/Apartment, and any information in the information section.</w:t>
      </w:r>
    </w:p>
    <w:p>
      <w:pPr>
        <w:numPr>
          <w:ilvl w:val="0"/>
          <w:numId w:val="19"/>
        </w:numPr>
        <w:spacing w:after="156"/>
        <w:rPr>
          <w:rFonts w:hint="eastAsia"/>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2: U</w:t>
      </w:r>
      <w:r>
        <w:t xml:space="preserve">pload their face image, add a card </w:t>
      </w:r>
      <w:r>
        <w:rPr>
          <w:rFonts w:hint="eastAsia"/>
        </w:rPr>
        <w:t>by</w:t>
      </w:r>
      <w:r>
        <w:t xml:space="preserve"> a card reader</w:t>
      </w:r>
      <w:r>
        <w:rPr>
          <w:rFonts w:hint="eastAsia"/>
        </w:rPr>
        <w:t xml:space="preserve"> or card number</w:t>
      </w:r>
      <w:r>
        <w:t xml:space="preserve"> and generate a PIN code. You can choose whether to generate a QR code for unlocking.</w:t>
      </w:r>
    </w:p>
    <w:p>
      <w:pPr>
        <w:numPr>
          <w:ilvl w:val="0"/>
          <w:numId w:val="19"/>
        </w:numPr>
        <w:spacing w:after="156"/>
        <w:rPr>
          <w:rFonts w:hint="eastAsia"/>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 xml:space="preserve">3: </w:t>
      </w:r>
      <w:r>
        <w:rPr>
          <w:rFonts w:hint="eastAsia"/>
        </w:rPr>
        <w:t>S</w:t>
      </w:r>
      <w:r>
        <w:t xml:space="preserve">et up specific Access Rules for each </w:t>
      </w:r>
      <w:r>
        <w:rPr>
          <w:rFonts w:hint="eastAsia"/>
        </w:rPr>
        <w:t>tenant</w:t>
      </w:r>
      <w:r>
        <w:t xml:space="preserve"> member</w:t>
      </w:r>
      <w:r>
        <w:rPr>
          <w:rFonts w:hint="eastAsia"/>
        </w:rPr>
        <w:t>s</w:t>
      </w:r>
      <w:r>
        <w:t>.</w:t>
      </w:r>
      <w:r>
        <w:rPr>
          <w:rFonts w:hint="eastAsia"/>
        </w:rPr>
        <w:t xml:space="preserve"> </w:t>
      </w:r>
      <w:r>
        <w:t>Be sure to specify the validity period for these rules and choose a frequency. The available frequency options are:</w:t>
      </w:r>
      <w:r>
        <w:rPr>
          <w:rFonts w:hint="eastAsia"/>
        </w:rPr>
        <w:t xml:space="preserve"> </w:t>
      </w:r>
      <w:r>
        <w:t>Never</w:t>
      </w:r>
      <w:r>
        <w:rPr>
          <w:rFonts w:hint="eastAsia"/>
        </w:rPr>
        <w:t xml:space="preserve">, </w:t>
      </w:r>
      <w:r>
        <w:t>Daily</w:t>
      </w:r>
      <w:r>
        <w:rPr>
          <w:rFonts w:hint="eastAsia"/>
        </w:rPr>
        <w:t xml:space="preserve">, </w:t>
      </w:r>
      <w:r>
        <w:t>Weekly</w:t>
      </w:r>
      <w:r>
        <w:rPr>
          <w:rFonts w:hint="eastAsia"/>
        </w:rPr>
        <w:t xml:space="preserve">. </w:t>
      </w:r>
      <w:r>
        <w:t>Additionally, assign the relevant devices to each Access Rule.</w:t>
      </w:r>
    </w:p>
    <w:p>
      <w:pPr>
        <w:spacing w:after="156"/>
        <w:ind w:left="420"/>
        <w:rPr>
          <w:rFonts w:hint="eastAsia"/>
        </w:rPr>
      </w:pPr>
      <w:r>
        <w:t xml:space="preserve">With the new </w:t>
      </w:r>
      <w:r>
        <w:rPr>
          <w:b/>
          <w:bCs/>
        </w:rPr>
        <w:t>Additional Access Rule</w:t>
      </w:r>
      <w:r>
        <w:t xml:space="preserve"> feature, you can now associate existing </w:t>
      </w:r>
      <w:r>
        <w:rPr>
          <w:b/>
          <w:bCs/>
        </w:rPr>
        <w:t>Access Rules</w:t>
      </w:r>
      <w:r>
        <w:t xml:space="preserve"> with the tenant instead of creating a new rule from scratch. This allows for more flexible and efficient access management.</w:t>
      </w:r>
    </w:p>
    <w:p>
      <w:pPr>
        <w:numPr>
          <w:ilvl w:val="255"/>
          <w:numId w:val="0"/>
        </w:numPr>
        <w:spacing w:after="156"/>
        <w:rPr>
          <w:rFonts w:hint="eastAsia"/>
        </w:rPr>
      </w:pPr>
      <w:r>
        <w:drawing>
          <wp:inline distT="0" distB="0" distL="0" distR="0">
            <wp:extent cx="5579745" cy="4175760"/>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2"/>
                    <a:stretch>
                      <a:fillRect/>
                    </a:stretch>
                  </pic:blipFill>
                  <pic:spPr>
                    <a:xfrm>
                      <a:off x="0" y="0"/>
                      <a:ext cx="5579745" cy="4175760"/>
                    </a:xfrm>
                    <a:prstGeom prst="rect">
                      <a:avLst/>
                    </a:prstGeom>
                  </pic:spPr>
                </pic:pic>
              </a:graphicData>
            </a:graphic>
          </wp:inline>
        </w:drawing>
      </w:r>
    </w:p>
    <w:p>
      <w:pPr>
        <w:numPr>
          <w:ilvl w:val="255"/>
          <w:numId w:val="0"/>
        </w:numPr>
        <w:spacing w:after="156"/>
        <w:rPr>
          <w:rFonts w:hint="eastAsia"/>
        </w:rPr>
      </w:pPr>
      <w:r>
        <w:drawing>
          <wp:inline distT="0" distB="0" distL="0" distR="0">
            <wp:extent cx="5515610" cy="278384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43"/>
                    <a:srcRect r="1149"/>
                    <a:stretch>
                      <a:fillRect/>
                    </a:stretch>
                  </pic:blipFill>
                  <pic:spPr>
                    <a:xfrm>
                      <a:off x="0" y="0"/>
                      <a:ext cx="5515660" cy="2783840"/>
                    </a:xfrm>
                    <a:prstGeom prst="rect">
                      <a:avLst/>
                    </a:prstGeom>
                    <a:ln>
                      <a:noFill/>
                    </a:ln>
                  </pic:spPr>
                </pic:pic>
              </a:graphicData>
            </a:graphic>
          </wp:inline>
        </w:drawing>
      </w:r>
    </w:p>
    <w:p>
      <w:pPr>
        <w:pStyle w:val="5"/>
        <w:spacing w:after="156"/>
        <w:rPr>
          <w:rFonts w:hint="eastAsia"/>
        </w:rPr>
      </w:pPr>
      <w:r>
        <w:rPr>
          <w:rFonts w:hint="eastAsia"/>
        </w:rPr>
        <w:t>6.3.1.3 Visitor</w:t>
      </w:r>
    </w:p>
    <w:p>
      <w:pPr>
        <w:numPr>
          <w:ilvl w:val="0"/>
          <w:numId w:val="19"/>
        </w:numPr>
        <w:spacing w:after="156"/>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 xml:space="preserve">1: Enter the name and </w:t>
      </w:r>
      <w:r>
        <w:t>any Remarks in the information section.</w:t>
      </w:r>
    </w:p>
    <w:p>
      <w:pPr>
        <w:numPr>
          <w:ilvl w:val="0"/>
          <w:numId w:val="19"/>
        </w:numPr>
        <w:spacing w:after="156"/>
        <w:rPr>
          <w:rFonts w:hint="eastAsia"/>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2: U</w:t>
      </w:r>
      <w:r>
        <w:t xml:space="preserve">pload their face image, add a card </w:t>
      </w:r>
      <w:r>
        <w:rPr>
          <w:rFonts w:hint="eastAsia"/>
        </w:rPr>
        <w:t>by</w:t>
      </w:r>
      <w:r>
        <w:t xml:space="preserve"> a card reader</w:t>
      </w:r>
      <w:r>
        <w:rPr>
          <w:rFonts w:hint="eastAsia"/>
        </w:rPr>
        <w:t xml:space="preserve"> or card number</w:t>
      </w:r>
      <w:r>
        <w:t xml:space="preserve"> and generate a PIN code. You can choose whether to generate a QR code for unlocking.</w:t>
      </w:r>
    </w:p>
    <w:p>
      <w:pPr>
        <w:numPr>
          <w:ilvl w:val="0"/>
          <w:numId w:val="19"/>
        </w:numPr>
        <w:spacing w:after="156"/>
        <w:rPr>
          <w:rFonts w:hint="eastAsia"/>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 xml:space="preserve">3: </w:t>
      </w:r>
      <w:r>
        <w:rPr>
          <w:rFonts w:hint="eastAsia"/>
        </w:rPr>
        <w:t>S</w:t>
      </w:r>
      <w:r>
        <w:t xml:space="preserve">et up specific Access Rules for each </w:t>
      </w:r>
      <w:r>
        <w:rPr>
          <w:rFonts w:hint="eastAsia"/>
        </w:rPr>
        <w:t>visitor</w:t>
      </w:r>
      <w:r>
        <w:t xml:space="preserve"> member.</w:t>
      </w:r>
      <w:r>
        <w:rPr>
          <w:rFonts w:hint="eastAsia"/>
        </w:rPr>
        <w:t xml:space="preserve"> </w:t>
      </w:r>
      <w:r>
        <w:t>Be sure to specify the validity period for these rules and choose a frequency. The available frequency options are:</w:t>
      </w:r>
      <w:r>
        <w:rPr>
          <w:rFonts w:hint="eastAsia"/>
        </w:rPr>
        <w:t xml:space="preserve"> </w:t>
      </w:r>
      <w:r>
        <w:t>Never</w:t>
      </w:r>
      <w:r>
        <w:rPr>
          <w:rFonts w:hint="eastAsia"/>
        </w:rPr>
        <w:t xml:space="preserve">, </w:t>
      </w:r>
      <w:r>
        <w:t>Daily</w:t>
      </w:r>
      <w:r>
        <w:rPr>
          <w:rFonts w:hint="eastAsia"/>
        </w:rPr>
        <w:t xml:space="preserve">, </w:t>
      </w:r>
      <w:r>
        <w:t>Weekly</w:t>
      </w:r>
      <w:r>
        <w:rPr>
          <w:rFonts w:hint="eastAsia"/>
        </w:rPr>
        <w:t>.</w:t>
      </w:r>
    </w:p>
    <w:p>
      <w:pPr>
        <w:numPr>
          <w:ilvl w:val="255"/>
          <w:numId w:val="0"/>
        </w:numPr>
        <w:spacing w:after="156"/>
        <w:jc w:val="center"/>
        <w:rPr>
          <w:rFonts w:hint="eastAsia"/>
        </w:rPr>
      </w:pPr>
      <w:r>
        <w:drawing>
          <wp:inline distT="0" distB="0" distL="0" distR="0">
            <wp:extent cx="5579745" cy="4808855"/>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44"/>
                    <a:stretch>
                      <a:fillRect/>
                    </a:stretch>
                  </pic:blipFill>
                  <pic:spPr>
                    <a:xfrm>
                      <a:off x="0" y="0"/>
                      <a:ext cx="5579745" cy="4808855"/>
                    </a:xfrm>
                    <a:prstGeom prst="rect">
                      <a:avLst/>
                    </a:prstGeom>
                  </pic:spPr>
                </pic:pic>
              </a:graphicData>
            </a:graphic>
          </wp:inline>
        </w:drawing>
      </w:r>
    </w:p>
    <w:p>
      <w:pPr>
        <w:numPr>
          <w:ilvl w:val="255"/>
          <w:numId w:val="0"/>
        </w:numPr>
        <w:spacing w:after="156"/>
        <w:rPr>
          <w:rFonts w:hint="eastAsia" w:cs="Times New Roman"/>
          <w:color w:val="000000"/>
          <w:kern w:val="0"/>
          <w:szCs w:val="21"/>
        </w:rPr>
      </w:pPr>
      <w:r>
        <w:drawing>
          <wp:inline distT="0" distB="0" distL="0" distR="0">
            <wp:extent cx="5579745" cy="2790190"/>
            <wp:effectExtent l="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45"/>
                    <a:stretch>
                      <a:fillRect/>
                    </a:stretch>
                  </pic:blipFill>
                  <pic:spPr>
                    <a:xfrm>
                      <a:off x="0" y="0"/>
                      <a:ext cx="5579745" cy="2790190"/>
                    </a:xfrm>
                    <a:prstGeom prst="rect">
                      <a:avLst/>
                    </a:prstGeom>
                  </pic:spPr>
                </pic:pic>
              </a:graphicData>
            </a:graphic>
          </wp:inline>
        </w:drawing>
      </w:r>
    </w:p>
    <w:p>
      <w:pPr>
        <w:pStyle w:val="5"/>
        <w:spacing w:after="156"/>
        <w:rPr>
          <w:rFonts w:hint="eastAsia"/>
        </w:rPr>
      </w:pPr>
      <w:r>
        <w:rPr>
          <w:rFonts w:hint="eastAsia"/>
        </w:rPr>
        <w:t>6.3.1.4 Customized</w:t>
      </w:r>
    </w:p>
    <w:p>
      <w:pPr>
        <w:numPr>
          <w:ilvl w:val="0"/>
          <w:numId w:val="19"/>
        </w:numPr>
        <w:spacing w:after="156"/>
        <w:rPr>
          <w:rFonts w:hint="eastAsia"/>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 xml:space="preserve">1: Enter the name and </w:t>
      </w:r>
      <w:r>
        <w:t>any Remarks in the information section.</w:t>
      </w:r>
    </w:p>
    <w:p>
      <w:pPr>
        <w:numPr>
          <w:ilvl w:val="0"/>
          <w:numId w:val="19"/>
        </w:numPr>
        <w:spacing w:after="156"/>
        <w:rPr>
          <w:rFonts w:hint="eastAsia"/>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2: U</w:t>
      </w:r>
      <w:r>
        <w:t xml:space="preserve">pload their face image, add a card </w:t>
      </w:r>
      <w:r>
        <w:rPr>
          <w:rFonts w:hint="eastAsia"/>
        </w:rPr>
        <w:t>by</w:t>
      </w:r>
      <w:r>
        <w:t xml:space="preserve"> a card reader</w:t>
      </w:r>
      <w:r>
        <w:rPr>
          <w:rFonts w:hint="eastAsia"/>
        </w:rPr>
        <w:t xml:space="preserve"> or card number</w:t>
      </w:r>
      <w:r>
        <w:t xml:space="preserve"> and generate a PIN code. You can choose whether to generate a QR code for unlocking.</w:t>
      </w:r>
    </w:p>
    <w:p>
      <w:pPr>
        <w:numPr>
          <w:ilvl w:val="0"/>
          <w:numId w:val="19"/>
        </w:numPr>
        <w:spacing w:after="156"/>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 xml:space="preserve">tep </w:t>
      </w:r>
      <w:r>
        <w:rPr>
          <w:rFonts w:hint="eastAsia" w:cs="Times New Roman"/>
          <w:color w:val="000000"/>
          <w:kern w:val="0"/>
          <w:szCs w:val="21"/>
        </w:rPr>
        <w:t>3:</w:t>
      </w:r>
      <w:r>
        <w:rPr>
          <w:rFonts w:cs="Times New Roman"/>
          <w:color w:val="000000"/>
          <w:kern w:val="0"/>
          <w:szCs w:val="21"/>
        </w:rPr>
        <w:t xml:space="preserve"> </w:t>
      </w:r>
      <w:r>
        <w:rPr>
          <w:rFonts w:hint="eastAsia" w:cs="Times New Roman"/>
          <w:color w:val="000000"/>
          <w:kern w:val="0"/>
          <w:szCs w:val="21"/>
        </w:rPr>
        <w:t>S</w:t>
      </w:r>
      <w:r>
        <w:rPr>
          <w:rFonts w:cs="Times New Roman"/>
          <w:color w:val="000000"/>
          <w:kern w:val="0"/>
          <w:szCs w:val="21"/>
        </w:rPr>
        <w:t>et up specific Access Rules for each staff member.</w:t>
      </w:r>
    </w:p>
    <w:p>
      <w:pPr>
        <w:spacing w:after="156"/>
        <w:ind w:left="420"/>
        <w:rPr>
          <w:rFonts w:hint="eastAsia"/>
        </w:rPr>
      </w:pPr>
      <w:r>
        <w:drawing>
          <wp:inline distT="0" distB="0" distL="0" distR="0">
            <wp:extent cx="5579745" cy="4901565"/>
            <wp:effectExtent l="0" t="0" r="190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46"/>
                    <a:stretch>
                      <a:fillRect/>
                    </a:stretch>
                  </pic:blipFill>
                  <pic:spPr>
                    <a:xfrm>
                      <a:off x="0" y="0"/>
                      <a:ext cx="5579745" cy="4901565"/>
                    </a:xfrm>
                    <a:prstGeom prst="rect">
                      <a:avLst/>
                    </a:prstGeom>
                  </pic:spPr>
                </pic:pic>
              </a:graphicData>
            </a:graphic>
          </wp:inline>
        </w:drawing>
      </w:r>
    </w:p>
    <w:p>
      <w:pPr>
        <w:spacing w:after="156"/>
        <w:jc w:val="center"/>
        <w:rPr>
          <w:rFonts w:hint="eastAsia"/>
        </w:rPr>
      </w:pPr>
    </w:p>
    <w:p>
      <w:pPr>
        <w:pStyle w:val="4"/>
        <w:numPr>
          <w:ilvl w:val="255"/>
          <w:numId w:val="0"/>
        </w:numPr>
        <w:spacing w:after="156"/>
        <w:rPr>
          <w:rFonts w:hint="eastAsia"/>
          <w:szCs w:val="24"/>
        </w:rPr>
      </w:pPr>
      <w:r>
        <w:rPr>
          <w:rFonts w:cstheme="minorBidi"/>
          <w:color w:val="000000"/>
          <w:szCs w:val="24"/>
        </w:rPr>
        <w:t>6.</w:t>
      </w:r>
      <w:r>
        <w:rPr>
          <w:rFonts w:hint="eastAsia"/>
          <w:bCs w:val="0"/>
          <w:szCs w:val="22"/>
        </w:rPr>
        <w:t>3</w:t>
      </w:r>
      <w:r>
        <w:rPr>
          <w:bCs w:val="0"/>
          <w:szCs w:val="22"/>
        </w:rPr>
        <w:t>.2</w:t>
      </w:r>
      <w:r>
        <w:rPr>
          <w:rFonts w:hint="eastAsia"/>
          <w:bCs w:val="0"/>
          <w:szCs w:val="22"/>
        </w:rPr>
        <w:t xml:space="preserve"> </w:t>
      </w:r>
      <w:r>
        <w:rPr>
          <w:bCs w:val="0"/>
          <w:szCs w:val="22"/>
        </w:rPr>
        <w:t>Access Rule</w:t>
      </w:r>
    </w:p>
    <w:p>
      <w:pPr>
        <w:pStyle w:val="25"/>
        <w:spacing w:after="156"/>
        <w:ind w:firstLine="0" w:firstLineChars="0"/>
        <w:rPr>
          <w:rFonts w:hint="eastAsia"/>
        </w:rPr>
      </w:pPr>
      <w:r>
        <w:rPr>
          <w:rFonts w:hint="eastAsia"/>
        </w:rPr>
        <w:t xml:space="preserve">The Access Rule Type provides two options: Normal and Free Access. The Normal rule is used to control access by defining which users are allowed to unlock specific doors within designated time periods, while the Free Access rule allows all users to unlock the specified doors freely during the configured time periods. </w:t>
      </w:r>
    </w:p>
    <w:p>
      <w:pPr>
        <w:numPr>
          <w:ilvl w:val="255"/>
          <w:numId w:val="0"/>
        </w:numPr>
        <w:spacing w:after="156"/>
        <w:rPr>
          <w:rFonts w:hint="eastAsia"/>
        </w:rPr>
      </w:pPr>
      <w:r>
        <w:t>You can create custom Access Rules that can be applied to Staff, Tenants, Visitors</w:t>
      </w:r>
      <w:r>
        <w:rPr>
          <w:rFonts w:hint="eastAsia"/>
        </w:rPr>
        <w:t>,</w:t>
      </w:r>
      <w:r>
        <w:t xml:space="preserve"> and</w:t>
      </w:r>
      <w:r>
        <w:rPr>
          <w:rFonts w:hint="eastAsia"/>
        </w:rPr>
        <w:t xml:space="preserve"> Customized</w:t>
      </w:r>
      <w:r>
        <w:t>.</w:t>
      </w:r>
    </w:p>
    <w:p>
      <w:pPr>
        <w:spacing w:after="156"/>
        <w:rPr>
          <w:rFonts w:hint="eastAsia"/>
          <w:b/>
          <w:bCs/>
        </w:rPr>
      </w:pPr>
      <w:r>
        <w:rPr>
          <w:rFonts w:cstheme="minorBidi"/>
          <w:b/>
          <w:bCs/>
          <w:color w:val="000000"/>
          <w:szCs w:val="24"/>
        </w:rPr>
        <w:t>6.</w:t>
      </w:r>
      <w:r>
        <w:rPr>
          <w:rFonts w:hint="eastAsia"/>
          <w:b/>
          <w:bCs/>
        </w:rPr>
        <w:t>3</w:t>
      </w:r>
      <w:r>
        <w:rPr>
          <w:b/>
          <w:bCs/>
        </w:rPr>
        <w:t>.2</w:t>
      </w:r>
      <w:r>
        <w:rPr>
          <w:rFonts w:hint="eastAsia"/>
          <w:b/>
          <w:bCs/>
        </w:rPr>
        <w:t>.1 Normal</w:t>
      </w:r>
    </w:p>
    <w:p>
      <w:pPr>
        <w:pStyle w:val="25"/>
        <w:spacing w:after="156"/>
        <w:ind w:firstLine="0" w:firstLineChars="0"/>
        <w:rPr>
          <w:rFonts w:hint="eastAsia"/>
        </w:rPr>
      </w:pPr>
      <w:r>
        <w:rPr>
          <w:rFonts w:hint="eastAsia"/>
        </w:rPr>
        <w:t>Here are the steps to configure normal access rule</w:t>
      </w:r>
    </w:p>
    <w:p>
      <w:pPr>
        <w:pStyle w:val="25"/>
        <w:numPr>
          <w:ilvl w:val="0"/>
          <w:numId w:val="14"/>
        </w:numPr>
        <w:spacing w:after="156"/>
        <w:ind w:firstLineChars="0"/>
        <w:rPr>
          <w:rFonts w:hint="eastAsia"/>
        </w:rPr>
      </w:pPr>
      <w:r>
        <w:rPr>
          <w:rFonts w:cstheme="minorBidi"/>
        </w:rPr>
        <w:t>Step 1:</w:t>
      </w:r>
      <w:r>
        <w:rPr>
          <w:rFonts w:hint="eastAsia" w:cstheme="minorBidi"/>
        </w:rPr>
        <w:t xml:space="preserve"> </w:t>
      </w:r>
      <w:r>
        <w:rPr>
          <w:rFonts w:hint="eastAsia"/>
        </w:rPr>
        <w:t>Go to</w:t>
      </w:r>
      <w:r>
        <w:t xml:space="preserve"> the </w:t>
      </w:r>
      <w:r>
        <w:rPr>
          <w:rFonts w:hint="eastAsia"/>
        </w:rPr>
        <w:t xml:space="preserve">Access Control </w:t>
      </w:r>
      <w:r>
        <w:t xml:space="preserve">column and </w:t>
      </w:r>
      <w:r>
        <w:rPr>
          <w:rFonts w:hint="eastAsia"/>
        </w:rPr>
        <w:t>choose</w:t>
      </w:r>
      <w:r>
        <w:t xml:space="preserve"> </w:t>
      </w:r>
      <w:r>
        <w:rPr>
          <w:rFonts w:hint="eastAsia"/>
        </w:rPr>
        <w:t xml:space="preserve">Access </w:t>
      </w:r>
      <w:r>
        <w:t>Rule,</w:t>
      </w:r>
      <w:r>
        <w:rPr>
          <w:rFonts w:hint="eastAsia"/>
        </w:rPr>
        <w:t xml:space="preserve"> then click </w:t>
      </w:r>
      <w:r>
        <w:t>Creat</w:t>
      </w:r>
      <w:r>
        <w:rPr>
          <w:rFonts w:hint="eastAsia"/>
        </w:rPr>
        <w:t>e</w:t>
      </w:r>
      <w:r>
        <w:t xml:space="preserve"> to add a</w:t>
      </w:r>
      <w:r>
        <w:rPr>
          <w:rFonts w:hint="eastAsia"/>
        </w:rPr>
        <w:t>n access rule</w:t>
      </w:r>
      <w:r>
        <w:t>.</w:t>
      </w:r>
    </w:p>
    <w:p>
      <w:pPr>
        <w:pStyle w:val="25"/>
        <w:spacing w:after="156"/>
        <w:ind w:left="440" w:firstLine="0" w:firstLineChars="0"/>
        <w:rPr>
          <w:rFonts w:hint="eastAsia"/>
        </w:rPr>
      </w:pPr>
      <w:r>
        <w:drawing>
          <wp:inline distT="0" distB="0" distL="0" distR="0">
            <wp:extent cx="5579745" cy="2991485"/>
            <wp:effectExtent l="0" t="0" r="1905" b="0"/>
            <wp:docPr id="1312715554"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5554" name="图片 1" descr="图形用户界面, 文本, 应用程序, 电子邮件&#10;&#10;AI 生成的内容可能不正确。"/>
                    <pic:cNvPicPr>
                      <a:picLocks noChangeAspect="1"/>
                    </pic:cNvPicPr>
                  </pic:nvPicPr>
                  <pic:blipFill>
                    <a:blip r:embed="rId147"/>
                    <a:stretch>
                      <a:fillRect/>
                    </a:stretch>
                  </pic:blipFill>
                  <pic:spPr>
                    <a:xfrm>
                      <a:off x="0" y="0"/>
                      <a:ext cx="5579745" cy="2991485"/>
                    </a:xfrm>
                    <a:prstGeom prst="rect">
                      <a:avLst/>
                    </a:prstGeom>
                  </pic:spPr>
                </pic:pic>
              </a:graphicData>
            </a:graphic>
          </wp:inline>
        </w:drawing>
      </w:r>
    </w:p>
    <w:p>
      <w:pPr>
        <w:numPr>
          <w:ilvl w:val="0"/>
          <w:numId w:val="19"/>
        </w:numPr>
        <w:spacing w:after="156"/>
        <w:rPr>
          <w:rFonts w:hint="eastAsia"/>
        </w:rPr>
      </w:pPr>
      <w:r>
        <w:rPr>
          <w:rFonts w:cstheme="minorBidi"/>
        </w:rPr>
        <w:t>Step 2:</w:t>
      </w:r>
      <w:r>
        <w:rPr>
          <w:rFonts w:hint="eastAsia" w:cstheme="minorBidi"/>
        </w:rPr>
        <w:t xml:space="preserve"> </w:t>
      </w:r>
      <w:r>
        <w:rPr>
          <w:rFonts w:hint="eastAsia"/>
        </w:rPr>
        <w:t xml:space="preserve">Fill in the group name, select the repeat option (Never, Daily, or Weekly), set the validity period, and link the specified devices and </w:t>
      </w:r>
      <w:r>
        <w:rPr>
          <w:rFonts w:cstheme="minorBidi"/>
        </w:rPr>
        <w:t>people</w:t>
      </w:r>
      <w:r>
        <w:rPr>
          <w:rFonts w:hint="eastAsia"/>
        </w:rPr>
        <w:t xml:space="preserve"> to the access </w:t>
      </w:r>
      <w:r>
        <w:t>rule.</w:t>
      </w:r>
      <w:r>
        <w:rPr>
          <w:rFonts w:hint="eastAsia"/>
        </w:rPr>
        <w:t xml:space="preserve"> （Rule type is normal by default）</w:t>
      </w:r>
    </w:p>
    <w:p>
      <w:pPr>
        <w:spacing w:after="156"/>
        <w:ind w:left="420"/>
        <w:rPr>
          <w:rFonts w:hint="eastAsia"/>
        </w:rPr>
      </w:pPr>
      <w:r>
        <w:drawing>
          <wp:inline distT="0" distB="0" distL="0" distR="0">
            <wp:extent cx="5579745" cy="3315970"/>
            <wp:effectExtent l="0" t="0" r="1905" b="0"/>
            <wp:docPr id="375665651"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65651" name="图片 1" descr="图形用户界面, 应用程序, Teams&#10;&#10;AI 生成的内容可能不正确。"/>
                    <pic:cNvPicPr>
                      <a:picLocks noChangeAspect="1"/>
                    </pic:cNvPicPr>
                  </pic:nvPicPr>
                  <pic:blipFill>
                    <a:blip r:embed="rId148"/>
                    <a:stretch>
                      <a:fillRect/>
                    </a:stretch>
                  </pic:blipFill>
                  <pic:spPr>
                    <a:xfrm>
                      <a:off x="0" y="0"/>
                      <a:ext cx="5579745" cy="3315970"/>
                    </a:xfrm>
                    <a:prstGeom prst="rect">
                      <a:avLst/>
                    </a:prstGeom>
                  </pic:spPr>
                </pic:pic>
              </a:graphicData>
            </a:graphic>
          </wp:inline>
        </w:drawing>
      </w:r>
    </w:p>
    <w:p>
      <w:pPr>
        <w:spacing w:after="156"/>
        <w:rPr>
          <w:rFonts w:hint="eastAsia"/>
          <w:b/>
          <w:bCs/>
        </w:rPr>
      </w:pPr>
      <w:r>
        <w:rPr>
          <w:rFonts w:hint="eastAsia"/>
          <w:b/>
          <w:bCs/>
        </w:rPr>
        <w:t>6.3.2.2 Free Access</w:t>
      </w:r>
    </w:p>
    <w:p>
      <w:pPr>
        <w:pStyle w:val="25"/>
        <w:spacing w:after="156"/>
        <w:ind w:firstLine="0" w:firstLineChars="0"/>
        <w:rPr>
          <w:rFonts w:hint="eastAsia"/>
        </w:rPr>
      </w:pPr>
      <w:r>
        <w:rPr>
          <w:rFonts w:hint="eastAsia"/>
        </w:rPr>
        <w:t>Here are the steps to configure free access rule</w:t>
      </w:r>
    </w:p>
    <w:p>
      <w:pPr>
        <w:pStyle w:val="25"/>
        <w:numPr>
          <w:ilvl w:val="0"/>
          <w:numId w:val="14"/>
        </w:numPr>
        <w:spacing w:after="156"/>
        <w:ind w:firstLineChars="0"/>
        <w:rPr>
          <w:rFonts w:hint="eastAsia"/>
        </w:rPr>
      </w:pPr>
      <w:r>
        <w:rPr>
          <w:rFonts w:cstheme="minorBidi"/>
        </w:rPr>
        <w:t>Step 1:</w:t>
      </w:r>
      <w:r>
        <w:rPr>
          <w:rFonts w:hint="eastAsia" w:cstheme="minorBidi"/>
        </w:rPr>
        <w:t xml:space="preserve"> </w:t>
      </w:r>
      <w:r>
        <w:rPr>
          <w:rFonts w:hint="eastAsia"/>
        </w:rPr>
        <w:t>Go to</w:t>
      </w:r>
      <w:r>
        <w:t xml:space="preserve"> the </w:t>
      </w:r>
      <w:r>
        <w:rPr>
          <w:rFonts w:hint="eastAsia"/>
        </w:rPr>
        <w:t xml:space="preserve">Access Control </w:t>
      </w:r>
      <w:r>
        <w:t xml:space="preserve">column and </w:t>
      </w:r>
      <w:r>
        <w:rPr>
          <w:rFonts w:hint="eastAsia"/>
        </w:rPr>
        <w:t>choose</w:t>
      </w:r>
      <w:r>
        <w:t xml:space="preserve"> </w:t>
      </w:r>
      <w:r>
        <w:rPr>
          <w:rFonts w:hint="eastAsia"/>
        </w:rPr>
        <w:t xml:space="preserve">Access </w:t>
      </w:r>
      <w:r>
        <w:t>Rule,</w:t>
      </w:r>
      <w:r>
        <w:rPr>
          <w:rFonts w:hint="eastAsia"/>
        </w:rPr>
        <w:t xml:space="preserve"> then click </w:t>
      </w:r>
      <w:r>
        <w:t>Creat</w:t>
      </w:r>
      <w:r>
        <w:rPr>
          <w:rFonts w:hint="eastAsia"/>
        </w:rPr>
        <w:t>e</w:t>
      </w:r>
      <w:r>
        <w:t xml:space="preserve"> to add a</w:t>
      </w:r>
      <w:r>
        <w:rPr>
          <w:rFonts w:hint="eastAsia"/>
        </w:rPr>
        <w:t>n access rule</w:t>
      </w:r>
      <w:r>
        <w:t>.</w:t>
      </w:r>
    </w:p>
    <w:p>
      <w:pPr>
        <w:pStyle w:val="25"/>
        <w:spacing w:after="156"/>
        <w:ind w:left="440" w:firstLine="0" w:firstLineChars="0"/>
        <w:rPr>
          <w:rFonts w:hint="eastAsia"/>
        </w:rPr>
      </w:pPr>
      <w:r>
        <w:drawing>
          <wp:inline distT="0" distB="0" distL="0" distR="0">
            <wp:extent cx="5579745" cy="2991485"/>
            <wp:effectExtent l="0" t="0" r="1905" b="0"/>
            <wp:docPr id="1103785958"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85958" name="图片 1" descr="图形用户界面, 文本, 应用程序, 电子邮件&#10;&#10;AI 生成的内容可能不正确。"/>
                    <pic:cNvPicPr>
                      <a:picLocks noChangeAspect="1"/>
                    </pic:cNvPicPr>
                  </pic:nvPicPr>
                  <pic:blipFill>
                    <a:blip r:embed="rId147"/>
                    <a:stretch>
                      <a:fillRect/>
                    </a:stretch>
                  </pic:blipFill>
                  <pic:spPr>
                    <a:xfrm>
                      <a:off x="0" y="0"/>
                      <a:ext cx="5579745" cy="2991485"/>
                    </a:xfrm>
                    <a:prstGeom prst="rect">
                      <a:avLst/>
                    </a:prstGeom>
                  </pic:spPr>
                </pic:pic>
              </a:graphicData>
            </a:graphic>
          </wp:inline>
        </w:drawing>
      </w:r>
    </w:p>
    <w:p>
      <w:pPr>
        <w:numPr>
          <w:ilvl w:val="0"/>
          <w:numId w:val="19"/>
        </w:numPr>
        <w:spacing w:after="156"/>
        <w:rPr>
          <w:rFonts w:hint="eastAsia"/>
        </w:rPr>
      </w:pPr>
      <w:r>
        <w:rPr>
          <w:rFonts w:cstheme="minorBidi"/>
        </w:rPr>
        <w:t>Step 2:</w:t>
      </w:r>
      <w:r>
        <w:rPr>
          <w:rFonts w:hint="eastAsia" w:cstheme="minorBidi"/>
        </w:rPr>
        <w:t xml:space="preserve"> </w:t>
      </w:r>
      <w:r>
        <w:rPr>
          <w:rFonts w:hint="eastAsia"/>
        </w:rPr>
        <w:t xml:space="preserve">Fill in the group name, select the repeat option (Never, Daily, or Weekly), select the free access, set the validity period, and link the specified devices to the access </w:t>
      </w:r>
      <w:r>
        <w:t>rule.</w:t>
      </w:r>
      <w:r>
        <w:rPr>
          <w:rFonts w:hint="eastAsia"/>
        </w:rPr>
        <w:t xml:space="preserve"> </w:t>
      </w:r>
    </w:p>
    <w:p>
      <w:pPr>
        <w:spacing w:after="156"/>
        <w:ind w:left="420"/>
        <w:rPr>
          <w:rFonts w:hint="eastAsia"/>
        </w:rPr>
      </w:pPr>
      <w:r>
        <w:drawing>
          <wp:inline distT="0" distB="0" distL="0" distR="0">
            <wp:extent cx="5579745" cy="3254375"/>
            <wp:effectExtent l="0" t="0" r="1905" b="3175"/>
            <wp:docPr id="15932865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28655" name="图片 1" descr="图形用户界面, 应用程序&#10;&#10;AI 生成的内容可能不正确。"/>
                    <pic:cNvPicPr>
                      <a:picLocks noChangeAspect="1"/>
                    </pic:cNvPicPr>
                  </pic:nvPicPr>
                  <pic:blipFill>
                    <a:blip r:embed="rId149"/>
                    <a:stretch>
                      <a:fillRect/>
                    </a:stretch>
                  </pic:blipFill>
                  <pic:spPr>
                    <a:xfrm>
                      <a:off x="0" y="0"/>
                      <a:ext cx="5579745" cy="3254375"/>
                    </a:xfrm>
                    <a:prstGeom prst="rect">
                      <a:avLst/>
                    </a:prstGeom>
                  </pic:spPr>
                </pic:pic>
              </a:graphicData>
            </a:graphic>
          </wp:inline>
        </w:drawing>
      </w:r>
    </w:p>
    <w:p>
      <w:pPr>
        <w:pStyle w:val="4"/>
        <w:numPr>
          <w:ilvl w:val="0"/>
          <w:numId w:val="0"/>
        </w:numPr>
        <w:spacing w:after="156"/>
        <w:ind w:left="227"/>
        <w:rPr>
          <w:rFonts w:hint="eastAsia"/>
        </w:rPr>
      </w:pPr>
      <w:r>
        <w:rPr>
          <w:bCs w:val="0"/>
        </w:rPr>
        <w:t>6.</w:t>
      </w:r>
      <w:r>
        <w:rPr>
          <w:rFonts w:hint="eastAsia"/>
          <w:bCs w:val="0"/>
        </w:rPr>
        <w:t>3</w:t>
      </w:r>
      <w:r>
        <w:rPr>
          <w:bCs w:val="0"/>
        </w:rPr>
        <w:t xml:space="preserve">.3 </w:t>
      </w:r>
      <w:r>
        <w:t>Delivery Passcode</w:t>
      </w:r>
    </w:p>
    <w:p>
      <w:pPr>
        <w:numPr>
          <w:ilvl w:val="255"/>
          <w:numId w:val="0"/>
        </w:numPr>
        <w:spacing w:after="156"/>
        <w:rPr>
          <w:rFonts w:hint="eastAsia"/>
        </w:rPr>
      </w:pPr>
      <w:r>
        <w:t>The cloud platform allows you to create a Delivery Code for couriers. When the courier arrives, they enter the Delivery Code, select the resident, and input the number of packages. The corresponding resident will then receive a package notification in their app</w:t>
      </w:r>
      <w:r>
        <w:rPr>
          <w:rFonts w:hint="eastAsia"/>
        </w:rPr>
        <w:t xml:space="preserve">. (It only </w:t>
      </w:r>
      <w:r>
        <w:t>support</w:t>
      </w:r>
      <w:r>
        <w:rPr>
          <w:rFonts w:hint="eastAsia"/>
        </w:rPr>
        <w:t>s S617 right now and will support more devices in the future.)</w:t>
      </w:r>
    </w:p>
    <w:p>
      <w:pPr>
        <w:numPr>
          <w:ilvl w:val="0"/>
          <w:numId w:val="19"/>
        </w:numPr>
        <w:spacing w:after="156"/>
        <w:rPr>
          <w:rFonts w:hint="eastAsia"/>
        </w:rPr>
      </w:pPr>
      <w:r>
        <w:rPr>
          <w:rFonts w:cstheme="minorBidi"/>
        </w:rPr>
        <w:t>Step</w:t>
      </w:r>
      <w:r>
        <w:rPr>
          <w:rFonts w:hint="eastAsia" w:cstheme="minorBidi"/>
        </w:rPr>
        <w:t xml:space="preserve"> </w:t>
      </w:r>
      <w:r>
        <w:rPr>
          <w:rFonts w:cstheme="minorBidi"/>
        </w:rPr>
        <w:t>1:</w:t>
      </w:r>
      <w:r>
        <w:rPr>
          <w:rFonts w:hint="eastAsia" w:cstheme="minorBidi"/>
        </w:rPr>
        <w:t xml:space="preserve"> </w:t>
      </w:r>
      <w:r>
        <w:rPr>
          <w:rFonts w:hint="eastAsia"/>
        </w:rPr>
        <w:t>Go to</w:t>
      </w:r>
      <w:r>
        <w:t xml:space="preserve"> the Site column and select the desired</w:t>
      </w:r>
      <w:r>
        <w:rPr>
          <w:rFonts w:hint="eastAsia"/>
        </w:rPr>
        <w:t xml:space="preserve"> </w:t>
      </w:r>
      <w:r>
        <w:t xml:space="preserve">community, then </w:t>
      </w:r>
      <w:r>
        <w:rPr>
          <w:rFonts w:hint="eastAsia"/>
        </w:rPr>
        <w:t>click</w:t>
      </w:r>
      <w:r>
        <w:t xml:space="preserve"> </w:t>
      </w:r>
      <w:r>
        <w:rPr>
          <w:rFonts w:hint="eastAsia"/>
        </w:rPr>
        <w:t xml:space="preserve">desired </w:t>
      </w:r>
      <w:r>
        <w:t>buildin</w:t>
      </w:r>
      <w:r>
        <w:rPr>
          <w:rFonts w:hint="eastAsia"/>
        </w:rPr>
        <w:t xml:space="preserve">g </w:t>
      </w:r>
      <w:r>
        <w:t>and choose</w:t>
      </w:r>
      <w:r>
        <w:rPr>
          <w:rFonts w:hint="eastAsia"/>
        </w:rPr>
        <w:t xml:space="preserve"> Device. Then edit S617 to enable the </w:t>
      </w:r>
      <w:r>
        <w:t>“</w:t>
      </w:r>
      <w:r>
        <w:rPr>
          <w:rFonts w:hint="eastAsia"/>
        </w:rPr>
        <w:t>Delivery</w:t>
      </w:r>
      <w:r>
        <w:t>”</w:t>
      </w:r>
      <w:r>
        <w:rPr>
          <w:rFonts w:hint="eastAsia"/>
        </w:rPr>
        <w:t>.</w:t>
      </w:r>
    </w:p>
    <w:p>
      <w:pPr>
        <w:spacing w:after="156"/>
        <w:rPr>
          <w:rFonts w:hint="eastAsia"/>
        </w:rPr>
      </w:pPr>
      <w:r>
        <w:drawing>
          <wp:inline distT="0" distB="0" distL="0" distR="0">
            <wp:extent cx="5507990" cy="2991485"/>
            <wp:effectExtent l="0" t="0" r="0" b="0"/>
            <wp:docPr id="940857019"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857019" name="图片 1" descr="图形用户界面, 应用程序, Teams&#10;&#10;AI 生成的内容可能不正确。"/>
                    <pic:cNvPicPr>
                      <a:picLocks noChangeAspect="1"/>
                    </pic:cNvPicPr>
                  </pic:nvPicPr>
                  <pic:blipFill>
                    <a:blip r:embed="rId150"/>
                    <a:srcRect r="1279"/>
                    <a:stretch>
                      <a:fillRect/>
                    </a:stretch>
                  </pic:blipFill>
                  <pic:spPr>
                    <a:xfrm>
                      <a:off x="0" y="0"/>
                      <a:ext cx="5508345" cy="2991485"/>
                    </a:xfrm>
                    <a:prstGeom prst="rect">
                      <a:avLst/>
                    </a:prstGeom>
                    <a:ln>
                      <a:noFill/>
                    </a:ln>
                  </pic:spPr>
                </pic:pic>
              </a:graphicData>
            </a:graphic>
          </wp:inline>
        </w:drawing>
      </w:r>
    </w:p>
    <w:p>
      <w:pPr>
        <w:widowControl/>
        <w:numPr>
          <w:ilvl w:val="0"/>
          <w:numId w:val="19"/>
        </w:numPr>
        <w:spacing w:after="156" w:afterLines="0"/>
        <w:jc w:val="left"/>
        <w:rPr>
          <w:rFonts w:hint="eastAsia"/>
        </w:rPr>
      </w:pPr>
      <w:r>
        <w:rPr>
          <w:rFonts w:cstheme="minorBidi"/>
        </w:rPr>
        <w:t xml:space="preserve">Step </w:t>
      </w:r>
      <w:r>
        <w:rPr>
          <w:rFonts w:hint="eastAsia" w:cstheme="minorBidi"/>
        </w:rPr>
        <w:t xml:space="preserve">2: Go to community under the property manager, Click Access Control&gt;Person, click Delivery and then Add to add a delivery code for </w:t>
      </w:r>
      <w:r>
        <w:t>couriers</w:t>
      </w:r>
      <w:r>
        <w:rPr>
          <w:rFonts w:hint="eastAsia"/>
        </w:rPr>
        <w:t>.</w:t>
      </w:r>
      <w:r>
        <w:t xml:space="preserve"> </w:t>
      </w:r>
      <w:r>
        <w:drawing>
          <wp:inline distT="0" distB="0" distL="0" distR="0">
            <wp:extent cx="5579745" cy="2991485"/>
            <wp:effectExtent l="0" t="0" r="1905" b="0"/>
            <wp:docPr id="2015987921"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87921" name="图片 1" descr="图形用户界面, 文本, 应用程序, 电子邮件&#10;&#10;AI 生成的内容可能不正确。"/>
                    <pic:cNvPicPr>
                      <a:picLocks noChangeAspect="1"/>
                    </pic:cNvPicPr>
                  </pic:nvPicPr>
                  <pic:blipFill>
                    <a:blip r:embed="rId151"/>
                    <a:stretch>
                      <a:fillRect/>
                    </a:stretch>
                  </pic:blipFill>
                  <pic:spPr>
                    <a:xfrm>
                      <a:off x="0" y="0"/>
                      <a:ext cx="5579745" cy="2991485"/>
                    </a:xfrm>
                    <a:prstGeom prst="rect">
                      <a:avLst/>
                    </a:prstGeom>
                  </pic:spPr>
                </pic:pic>
              </a:graphicData>
            </a:graphic>
          </wp:inline>
        </w:drawing>
      </w:r>
    </w:p>
    <w:p>
      <w:pPr>
        <w:numPr>
          <w:ilvl w:val="0"/>
          <w:numId w:val="19"/>
        </w:numPr>
        <w:spacing w:after="156"/>
        <w:rPr>
          <w:rFonts w:hint="eastAsia"/>
        </w:rPr>
      </w:pPr>
      <w:r>
        <w:rPr>
          <w:rFonts w:cstheme="minorBidi"/>
        </w:rPr>
        <w:t xml:space="preserve">Step </w:t>
      </w:r>
      <w:r>
        <w:rPr>
          <w:rFonts w:hint="eastAsia" w:cstheme="minorBidi"/>
        </w:rPr>
        <w:t xml:space="preserve">3: </w:t>
      </w:r>
      <w:r>
        <w:rPr>
          <w:rFonts w:hint="eastAsia"/>
        </w:rPr>
        <w:t>Enter a Delivery Name and generate a Delivery Code for the courier. Then, assign the relevant Access Rule to this delivery.</w:t>
      </w:r>
    </w:p>
    <w:p>
      <w:pPr>
        <w:numPr>
          <w:ilvl w:val="255"/>
          <w:numId w:val="0"/>
        </w:numPr>
        <w:spacing w:after="156"/>
        <w:rPr>
          <w:rFonts w:hint="eastAsia"/>
        </w:rPr>
      </w:pPr>
      <w:r>
        <w:drawing>
          <wp:inline distT="0" distB="0" distL="0" distR="0">
            <wp:extent cx="5579745" cy="2991485"/>
            <wp:effectExtent l="0" t="0" r="1905" b="0"/>
            <wp:docPr id="718737806"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37806" name="图片 1" descr="图形用户界面, 应用程序, Teams&#10;&#10;AI 生成的内容可能不正确。"/>
                    <pic:cNvPicPr>
                      <a:picLocks noChangeAspect="1"/>
                    </pic:cNvPicPr>
                  </pic:nvPicPr>
                  <pic:blipFill>
                    <a:blip r:embed="rId152"/>
                    <a:stretch>
                      <a:fillRect/>
                    </a:stretch>
                  </pic:blipFill>
                  <pic:spPr>
                    <a:xfrm>
                      <a:off x="0" y="0"/>
                      <a:ext cx="5579745" cy="2991485"/>
                    </a:xfrm>
                    <a:prstGeom prst="rect">
                      <a:avLst/>
                    </a:prstGeom>
                  </pic:spPr>
                </pic:pic>
              </a:graphicData>
            </a:graphic>
          </wp:inline>
        </w:drawing>
      </w:r>
    </w:p>
    <w:p>
      <w:pPr>
        <w:numPr>
          <w:ilvl w:val="0"/>
          <w:numId w:val="19"/>
        </w:numPr>
        <w:spacing w:after="156"/>
        <w:rPr>
          <w:rFonts w:hint="eastAsia"/>
        </w:rPr>
      </w:pPr>
      <w:r>
        <w:rPr>
          <w:rFonts w:cstheme="minorBidi"/>
        </w:rPr>
        <w:t xml:space="preserve">Step </w:t>
      </w:r>
      <w:r>
        <w:rPr>
          <w:rFonts w:hint="eastAsia" w:cstheme="minorBidi"/>
        </w:rPr>
        <w:t>4: Go to device, then click Delivery</w:t>
      </w:r>
    </w:p>
    <w:p>
      <w:pPr>
        <w:numPr>
          <w:ilvl w:val="255"/>
          <w:numId w:val="0"/>
        </w:numPr>
        <w:spacing w:after="156"/>
        <w:jc w:val="center"/>
        <w:rPr>
          <w:rFonts w:hint="eastAsia"/>
        </w:rPr>
      </w:pPr>
      <w:r>
        <w:drawing>
          <wp:inline distT="0" distB="0" distL="114300" distR="114300">
            <wp:extent cx="2199005" cy="3517900"/>
            <wp:effectExtent l="0" t="0" r="0" b="6350"/>
            <wp:docPr id="1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3"/>
                    <pic:cNvPicPr>
                      <a:picLocks noChangeAspect="1"/>
                    </pic:cNvPicPr>
                  </pic:nvPicPr>
                  <pic:blipFill>
                    <a:blip r:embed="rId153"/>
                    <a:stretch>
                      <a:fillRect/>
                    </a:stretch>
                  </pic:blipFill>
                  <pic:spPr>
                    <a:xfrm>
                      <a:off x="0" y="0"/>
                      <a:ext cx="2200620" cy="3520305"/>
                    </a:xfrm>
                    <a:prstGeom prst="rect">
                      <a:avLst/>
                    </a:prstGeom>
                    <a:noFill/>
                    <a:ln>
                      <a:noFill/>
                    </a:ln>
                  </pic:spPr>
                </pic:pic>
              </a:graphicData>
            </a:graphic>
          </wp:inline>
        </w:drawing>
      </w:r>
    </w:p>
    <w:p>
      <w:pPr>
        <w:numPr>
          <w:ilvl w:val="0"/>
          <w:numId w:val="19"/>
        </w:numPr>
        <w:spacing w:after="156"/>
        <w:rPr>
          <w:rFonts w:hint="eastAsia"/>
        </w:rPr>
      </w:pPr>
      <w:r>
        <w:rPr>
          <w:rFonts w:cstheme="minorBidi"/>
        </w:rPr>
        <w:t xml:space="preserve">Step </w:t>
      </w:r>
      <w:r>
        <w:rPr>
          <w:rFonts w:hint="eastAsia" w:cstheme="minorBidi"/>
        </w:rPr>
        <w:t>5: Enter the delivery code.</w:t>
      </w:r>
    </w:p>
    <w:p>
      <w:pPr>
        <w:numPr>
          <w:ilvl w:val="255"/>
          <w:numId w:val="0"/>
        </w:numPr>
        <w:spacing w:after="156"/>
        <w:jc w:val="center"/>
        <w:rPr>
          <w:rFonts w:hint="eastAsia"/>
        </w:rPr>
      </w:pPr>
      <w:r>
        <w:drawing>
          <wp:inline distT="0" distB="0" distL="114300" distR="114300">
            <wp:extent cx="2533015" cy="4040505"/>
            <wp:effectExtent l="0" t="0" r="12065" b="13335"/>
            <wp:docPr id="1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4"/>
                    <pic:cNvPicPr>
                      <a:picLocks noChangeAspect="1"/>
                    </pic:cNvPicPr>
                  </pic:nvPicPr>
                  <pic:blipFill>
                    <a:blip r:embed="rId154"/>
                    <a:stretch>
                      <a:fillRect/>
                    </a:stretch>
                  </pic:blipFill>
                  <pic:spPr>
                    <a:xfrm>
                      <a:off x="0" y="0"/>
                      <a:ext cx="2533015" cy="4040505"/>
                    </a:xfrm>
                    <a:prstGeom prst="rect">
                      <a:avLst/>
                    </a:prstGeom>
                    <a:noFill/>
                    <a:ln>
                      <a:noFill/>
                    </a:ln>
                  </pic:spPr>
                </pic:pic>
              </a:graphicData>
            </a:graphic>
          </wp:inline>
        </w:drawing>
      </w:r>
    </w:p>
    <w:p>
      <w:pPr>
        <w:numPr>
          <w:ilvl w:val="0"/>
          <w:numId w:val="19"/>
        </w:numPr>
        <w:spacing w:after="156"/>
        <w:rPr>
          <w:rFonts w:hint="eastAsia"/>
        </w:rPr>
      </w:pPr>
      <w:r>
        <w:rPr>
          <w:rFonts w:cstheme="minorBidi"/>
        </w:rPr>
        <w:t xml:space="preserve">Step </w:t>
      </w:r>
      <w:r>
        <w:rPr>
          <w:rFonts w:hint="eastAsia" w:cstheme="minorBidi"/>
        </w:rPr>
        <w:t xml:space="preserve">6: </w:t>
      </w:r>
      <w:r>
        <w:rPr>
          <w:rFonts w:hint="eastAsia"/>
        </w:rPr>
        <w:t>Send a message to notify the resident that their package has arrived. The notification will appear in Smart Pro.</w:t>
      </w:r>
    </w:p>
    <w:p>
      <w:pPr>
        <w:numPr>
          <w:ilvl w:val="255"/>
          <w:numId w:val="0"/>
        </w:numPr>
        <w:spacing w:after="156"/>
        <w:jc w:val="center"/>
        <w:rPr>
          <w:rFonts w:hint="eastAsia"/>
        </w:rPr>
      </w:pPr>
      <w:r>
        <w:drawing>
          <wp:inline distT="0" distB="0" distL="114300" distR="114300">
            <wp:extent cx="2315845" cy="3781425"/>
            <wp:effectExtent l="0" t="0" r="635" b="13335"/>
            <wp:docPr id="1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5"/>
                    <pic:cNvPicPr>
                      <a:picLocks noChangeAspect="1"/>
                    </pic:cNvPicPr>
                  </pic:nvPicPr>
                  <pic:blipFill>
                    <a:blip r:embed="rId155"/>
                    <a:stretch>
                      <a:fillRect/>
                    </a:stretch>
                  </pic:blipFill>
                  <pic:spPr>
                    <a:xfrm>
                      <a:off x="0" y="0"/>
                      <a:ext cx="2315845" cy="3781425"/>
                    </a:xfrm>
                    <a:prstGeom prst="rect">
                      <a:avLst/>
                    </a:prstGeom>
                    <a:noFill/>
                    <a:ln>
                      <a:noFill/>
                    </a:ln>
                  </pic:spPr>
                </pic:pic>
              </a:graphicData>
            </a:graphic>
          </wp:inline>
        </w:drawing>
      </w:r>
    </w:p>
    <w:p>
      <w:pPr>
        <w:pStyle w:val="36"/>
        <w:numPr>
          <w:ilvl w:val="0"/>
          <w:numId w:val="0"/>
        </w:numPr>
        <w:spacing w:after="156"/>
        <w:ind w:left="227" w:hanging="227"/>
        <w:rPr>
          <w:rFonts w:hint="eastAsia"/>
        </w:rPr>
      </w:pPr>
      <w:bookmarkStart w:id="68" w:name="_Toc215131501"/>
      <w:r>
        <w:t>6.</w:t>
      </w:r>
      <w:r>
        <w:rPr>
          <w:rFonts w:hint="eastAsia"/>
        </w:rPr>
        <w:t>4</w:t>
      </w:r>
      <w:r>
        <w:t xml:space="preserve"> License Log</w:t>
      </w:r>
      <w:bookmarkEnd w:id="68"/>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1. You can check the amount of license you have and license log.</w:t>
      </w:r>
    </w:p>
    <w:p>
      <w:pPr>
        <w:spacing w:after="156"/>
        <w:rPr>
          <w:rFonts w:hint="eastAsia" w:cs="Times New Roman"/>
          <w:color w:val="000000"/>
          <w:kern w:val="0"/>
          <w:szCs w:val="21"/>
        </w:rPr>
      </w:pPr>
      <w:r>
        <w:drawing>
          <wp:inline distT="0" distB="0" distL="0" distR="0">
            <wp:extent cx="5579745" cy="2991485"/>
            <wp:effectExtent l="0" t="0" r="1905" b="0"/>
            <wp:docPr id="1846288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288293" name="图片 1"/>
                    <pic:cNvPicPr>
                      <a:picLocks noChangeAspect="1"/>
                    </pic:cNvPicPr>
                  </pic:nvPicPr>
                  <pic:blipFill>
                    <a:blip r:embed="rId156"/>
                    <a:stretch>
                      <a:fillRect/>
                    </a:stretch>
                  </pic:blipFill>
                  <pic:spPr>
                    <a:xfrm>
                      <a:off x="0" y="0"/>
                      <a:ext cx="5579745" cy="2991485"/>
                    </a:xfrm>
                    <a:prstGeom prst="rect">
                      <a:avLst/>
                    </a:prstGeom>
                  </pic:spPr>
                </pic:pic>
              </a:graphicData>
            </a:graphic>
          </wp:inline>
        </w:drawing>
      </w:r>
    </w:p>
    <w:p>
      <w:pPr>
        <w:pStyle w:val="36"/>
        <w:numPr>
          <w:ilvl w:val="0"/>
          <w:numId w:val="0"/>
        </w:numPr>
        <w:spacing w:after="156"/>
        <w:ind w:left="227" w:hanging="227"/>
        <w:rPr>
          <w:rFonts w:hint="eastAsia"/>
        </w:rPr>
      </w:pPr>
      <w:bookmarkStart w:id="69" w:name="_Toc215131502"/>
      <w:r>
        <w:t>6.</w:t>
      </w:r>
      <w:r>
        <w:rPr>
          <w:rFonts w:hint="eastAsia"/>
        </w:rPr>
        <w:t>5</w:t>
      </w:r>
      <w:r>
        <w:t xml:space="preserve"> Security alarm</w:t>
      </w:r>
      <w:bookmarkEnd w:id="69"/>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1. You can receive security alarms sending from this community’s Indoor Monitors. You can view the records for recent one month.</w:t>
      </w:r>
    </w:p>
    <w:p>
      <w:pPr>
        <w:autoSpaceDE w:val="0"/>
        <w:autoSpaceDN w:val="0"/>
        <w:adjustRightInd w:val="0"/>
        <w:spacing w:after="156"/>
        <w:jc w:val="left"/>
        <w:rPr>
          <w:rFonts w:hint="eastAsia" w:cs="Times New Roman"/>
          <w:color w:val="000000"/>
          <w:kern w:val="0"/>
          <w:szCs w:val="21"/>
        </w:rPr>
      </w:pPr>
      <w:r>
        <w:drawing>
          <wp:inline distT="0" distB="0" distL="0" distR="0">
            <wp:extent cx="5579745" cy="2991485"/>
            <wp:effectExtent l="0" t="0" r="1905" b="0"/>
            <wp:docPr id="673211885"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11885" name="图片 1" descr="图形用户界面, 文本, 应用程序, 电子邮件&#10;&#10;AI 生成的内容可能不正确。"/>
                    <pic:cNvPicPr>
                      <a:picLocks noChangeAspect="1"/>
                    </pic:cNvPicPr>
                  </pic:nvPicPr>
                  <pic:blipFill>
                    <a:blip r:embed="rId157"/>
                    <a:stretch>
                      <a:fillRect/>
                    </a:stretch>
                  </pic:blipFill>
                  <pic:spPr>
                    <a:xfrm>
                      <a:off x="0" y="0"/>
                      <a:ext cx="5579745" cy="2991485"/>
                    </a:xfrm>
                    <a:prstGeom prst="rect">
                      <a:avLst/>
                    </a:prstGeom>
                  </pic:spPr>
                </pic:pic>
              </a:graphicData>
            </a:graphic>
          </wp:inline>
        </w:drawing>
      </w:r>
    </w:p>
    <w:p>
      <w:pPr>
        <w:pStyle w:val="36"/>
        <w:numPr>
          <w:ilvl w:val="0"/>
          <w:numId w:val="0"/>
        </w:numPr>
        <w:spacing w:after="156"/>
        <w:ind w:left="227" w:hanging="227"/>
        <w:rPr>
          <w:rFonts w:hint="eastAsia"/>
          <w:color w:val="auto"/>
          <w:kern w:val="2"/>
          <w:szCs w:val="32"/>
        </w:rPr>
      </w:pPr>
      <w:bookmarkStart w:id="70" w:name="_Toc215131503"/>
      <w:r>
        <w:t>6.</w:t>
      </w:r>
      <w:r>
        <w:rPr>
          <w:rFonts w:hint="eastAsia"/>
        </w:rPr>
        <w:t>6</w:t>
      </w:r>
      <w:r>
        <w:t xml:space="preserve"> My message</w:t>
      </w:r>
      <w:bookmarkEnd w:id="70"/>
    </w:p>
    <w:p>
      <w:pPr>
        <w:pStyle w:val="4"/>
        <w:numPr>
          <w:ilvl w:val="0"/>
          <w:numId w:val="0"/>
        </w:numPr>
        <w:spacing w:after="156"/>
        <w:rPr>
          <w:rFonts w:hint="eastAsia" w:cs="Times New Roman"/>
          <w:bCs w:val="0"/>
        </w:rPr>
      </w:pPr>
      <w:r>
        <w:rPr>
          <w:rFonts w:cs="Times New Roman"/>
          <w:bCs w:val="0"/>
        </w:rPr>
        <w:t>6.</w:t>
      </w:r>
      <w:r>
        <w:rPr>
          <w:rFonts w:hint="eastAsia" w:cs="Times New Roman"/>
          <w:bCs w:val="0"/>
        </w:rPr>
        <w:t>6</w:t>
      </w:r>
      <w:r>
        <w:rPr>
          <w:rFonts w:cs="Times New Roman"/>
          <w:bCs w:val="0"/>
        </w:rPr>
        <w:t>.1 Send messages to resident</w:t>
      </w:r>
    </w:p>
    <w:p>
      <w:pPr>
        <w:autoSpaceDE w:val="0"/>
        <w:autoSpaceDN w:val="0"/>
        <w:adjustRightInd w:val="0"/>
        <w:spacing w:after="156"/>
        <w:jc w:val="left"/>
        <w:rPr>
          <w:rFonts w:hint="eastAsia" w:cs="Times New Roman"/>
          <w:color w:val="000000"/>
          <w:kern w:val="0"/>
          <w:szCs w:val="21"/>
        </w:rPr>
      </w:pPr>
      <w:bookmarkStart w:id="71" w:name="_Hlk128401086"/>
      <w:r>
        <w:rPr>
          <w:rFonts w:cs="Times New Roman"/>
          <w:color w:val="000000"/>
          <w:kern w:val="0"/>
          <w:szCs w:val="21"/>
        </w:rPr>
        <w:t>1. Here are the steps to send messages to resident</w:t>
      </w:r>
    </w:p>
    <w:bookmarkEnd w:id="71"/>
    <w:p>
      <w:pPr>
        <w:numPr>
          <w:ilvl w:val="0"/>
          <w:numId w:val="10"/>
        </w:numPr>
        <w:autoSpaceDE w:val="0"/>
        <w:autoSpaceDN w:val="0"/>
        <w:adjustRightInd w:val="0"/>
        <w:spacing w:after="156"/>
        <w:jc w:val="left"/>
        <w:rPr>
          <w:rFonts w:hint="eastAsia" w:cs="Times New Roman"/>
          <w:color w:val="000000"/>
          <w:kern w:val="0"/>
          <w:szCs w:val="21"/>
        </w:rPr>
      </w:pPr>
      <w:r>
        <w:rPr>
          <w:rFonts w:hint="eastAsia" w:cs="Times New Roman"/>
          <w:color w:val="000000"/>
          <w:kern w:val="0"/>
          <w:szCs w:val="21"/>
        </w:rPr>
        <w:t>S</w:t>
      </w:r>
      <w:r>
        <w:rPr>
          <w:rFonts w:cs="Times New Roman"/>
          <w:color w:val="000000"/>
          <w:kern w:val="0"/>
          <w:szCs w:val="21"/>
        </w:rPr>
        <w:t>tep 1: Go to My message column and click Add to edit a message.</w:t>
      </w:r>
    </w:p>
    <w:p>
      <w:pPr>
        <w:autoSpaceDE w:val="0"/>
        <w:autoSpaceDN w:val="0"/>
        <w:adjustRightInd w:val="0"/>
        <w:spacing w:after="156"/>
        <w:jc w:val="center"/>
        <w:rPr>
          <w:rFonts w:hint="eastAsia" w:cs="Times New Roman"/>
          <w:color w:val="000000"/>
          <w:kern w:val="0"/>
          <w:szCs w:val="21"/>
        </w:rPr>
      </w:pPr>
      <w:r>
        <w:drawing>
          <wp:inline distT="0" distB="0" distL="0" distR="0">
            <wp:extent cx="5579745" cy="2991485"/>
            <wp:effectExtent l="0" t="0" r="1905" b="0"/>
            <wp:docPr id="1327838954" name="图片 1" descr="图形用户界面, 文本,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838954" name="图片 1" descr="图形用户界面, 文本, 应用程序&#10;&#10;AI 生成的内容可能不正确。"/>
                    <pic:cNvPicPr>
                      <a:picLocks noChangeAspect="1"/>
                    </pic:cNvPicPr>
                  </pic:nvPicPr>
                  <pic:blipFill>
                    <a:blip r:embed="rId158"/>
                    <a:stretch>
                      <a:fillRect/>
                    </a:stretch>
                  </pic:blipFill>
                  <pic:spPr>
                    <a:xfrm>
                      <a:off x="0" y="0"/>
                      <a:ext cx="5579745" cy="2991485"/>
                    </a:xfrm>
                    <a:prstGeom prst="rect">
                      <a:avLst/>
                    </a:prstGeom>
                  </pic:spPr>
                </pic:pic>
              </a:graphicData>
            </a:graphic>
          </wp:inline>
        </w:drawing>
      </w:r>
    </w:p>
    <w:p>
      <w:pPr>
        <w:numPr>
          <w:ilvl w:val="0"/>
          <w:numId w:val="8"/>
        </w:numPr>
        <w:spacing w:after="156"/>
        <w:jc w:val="left"/>
        <w:rPr>
          <w:rFonts w:hint="eastAsia" w:cs="Times New Roman"/>
          <w:color w:val="000000"/>
          <w:kern w:val="0"/>
          <w:szCs w:val="21"/>
        </w:rPr>
      </w:pPr>
      <w:r>
        <w:rPr>
          <w:rFonts w:cs="Times New Roman"/>
          <w:color w:val="000000"/>
          <w:kern w:val="0"/>
          <w:szCs w:val="21"/>
        </w:rPr>
        <w:t xml:space="preserve">Step 2: </w:t>
      </w:r>
      <w:r>
        <w:rPr>
          <w:rFonts w:hint="eastAsia" w:cs="Times New Roman"/>
          <w:color w:val="000000"/>
          <w:kern w:val="0"/>
          <w:szCs w:val="21"/>
        </w:rPr>
        <w:t>Fill in message title and message content. Choose the recipient and the delivery time.</w:t>
      </w:r>
    </w:p>
    <w:p>
      <w:pPr>
        <w:spacing w:after="156"/>
        <w:jc w:val="center"/>
        <w:rPr>
          <w:rFonts w:hint="eastAsia" w:cs="Times New Roman"/>
          <w:color w:val="000000"/>
          <w:kern w:val="0"/>
          <w:szCs w:val="21"/>
        </w:rPr>
      </w:pPr>
      <w:r>
        <w:drawing>
          <wp:inline distT="0" distB="0" distL="0" distR="0">
            <wp:extent cx="5579745" cy="278384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9"/>
                    <a:stretch>
                      <a:fillRect/>
                    </a:stretch>
                  </pic:blipFill>
                  <pic:spPr>
                    <a:xfrm>
                      <a:off x="0" y="0"/>
                      <a:ext cx="5579745" cy="2783840"/>
                    </a:xfrm>
                    <a:prstGeom prst="rect">
                      <a:avLst/>
                    </a:prstGeom>
                  </pic:spPr>
                </pic:pic>
              </a:graphicData>
            </a:graphic>
          </wp:inline>
        </w:drawing>
      </w:r>
    </w:p>
    <w:p>
      <w:pPr>
        <w:pStyle w:val="25"/>
        <w:numPr>
          <w:ilvl w:val="0"/>
          <w:numId w:val="14"/>
        </w:numPr>
        <w:spacing w:after="156"/>
        <w:ind w:firstLineChars="0"/>
        <w:rPr>
          <w:rFonts w:hint="eastAsia" w:cs="Times New Roman"/>
          <w:color w:val="000000"/>
          <w:kern w:val="0"/>
          <w:szCs w:val="21"/>
        </w:rPr>
      </w:pPr>
      <w:r>
        <w:rPr>
          <w:rFonts w:cs="Times New Roman"/>
          <w:color w:val="000000"/>
          <w:kern w:val="0"/>
          <w:szCs w:val="21"/>
        </w:rPr>
        <w:t xml:space="preserve">Step 3: </w:t>
      </w:r>
      <w:r>
        <w:rPr>
          <w:rFonts w:hint="eastAsia" w:cs="Times New Roman"/>
          <w:color w:val="000000"/>
          <w:kern w:val="0"/>
          <w:szCs w:val="21"/>
        </w:rPr>
        <w:t>Click the message. You can check the message detail.</w:t>
      </w:r>
    </w:p>
    <w:p>
      <w:pPr>
        <w:spacing w:after="156"/>
        <w:ind w:left="420"/>
        <w:rPr>
          <w:rFonts w:hint="eastAsia" w:cs="Times New Roman"/>
          <w:color w:val="000000"/>
          <w:kern w:val="0"/>
          <w:szCs w:val="21"/>
        </w:rPr>
      </w:pPr>
      <w:r>
        <w:drawing>
          <wp:inline distT="0" distB="0" distL="0" distR="0">
            <wp:extent cx="5579745" cy="2991485"/>
            <wp:effectExtent l="0" t="0" r="1905" b="0"/>
            <wp:docPr id="1892886995"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86995" name="图片 1" descr="图形用户界面, 文本, 应用程序, 电子邮件&#10;&#10;AI 生成的内容可能不正确。"/>
                    <pic:cNvPicPr>
                      <a:picLocks noChangeAspect="1"/>
                    </pic:cNvPicPr>
                  </pic:nvPicPr>
                  <pic:blipFill>
                    <a:blip r:embed="rId160"/>
                    <a:stretch>
                      <a:fillRect/>
                    </a:stretch>
                  </pic:blipFill>
                  <pic:spPr>
                    <a:xfrm>
                      <a:off x="0" y="0"/>
                      <a:ext cx="5579745" cy="2991485"/>
                    </a:xfrm>
                    <a:prstGeom prst="rect">
                      <a:avLst/>
                    </a:prstGeom>
                  </pic:spPr>
                </pic:pic>
              </a:graphicData>
            </a:graphic>
          </wp:inline>
        </w:drawing>
      </w:r>
    </w:p>
    <w:p>
      <w:pPr>
        <w:pStyle w:val="36"/>
        <w:numPr>
          <w:ilvl w:val="0"/>
          <w:numId w:val="0"/>
        </w:numPr>
        <w:spacing w:after="156"/>
        <w:ind w:left="227" w:hanging="227"/>
        <w:rPr>
          <w:rFonts w:hint="eastAsia"/>
        </w:rPr>
      </w:pPr>
      <w:bookmarkStart w:id="72" w:name="_Toc215131504"/>
      <w:r>
        <w:t>6.</w:t>
      </w:r>
      <w:r>
        <w:rPr>
          <w:rFonts w:hint="eastAsia"/>
        </w:rPr>
        <w:t>7</w:t>
      </w:r>
      <w:r>
        <w:t xml:space="preserve"> Log</w:t>
      </w:r>
      <w:bookmarkEnd w:id="72"/>
    </w:p>
    <w:p>
      <w:pPr>
        <w:pStyle w:val="4"/>
        <w:numPr>
          <w:ilvl w:val="0"/>
          <w:numId w:val="0"/>
        </w:numPr>
        <w:spacing w:after="156"/>
        <w:rPr>
          <w:rFonts w:hint="eastAsia" w:cs="Times New Roman"/>
          <w:bCs w:val="0"/>
        </w:rPr>
      </w:pPr>
      <w:r>
        <w:rPr>
          <w:rFonts w:cs="Times New Roman"/>
          <w:bCs w:val="0"/>
        </w:rPr>
        <w:t>6.</w:t>
      </w:r>
      <w:r>
        <w:rPr>
          <w:rFonts w:hint="eastAsia" w:cs="Times New Roman"/>
          <w:bCs w:val="0"/>
        </w:rPr>
        <w:t>7</w:t>
      </w:r>
      <w:r>
        <w:rPr>
          <w:rFonts w:cs="Times New Roman"/>
          <w:bCs w:val="0"/>
        </w:rPr>
        <w:t>.1 Call log</w:t>
      </w:r>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1. You can check call logs of this community’s devices. </w:t>
      </w:r>
      <w:bookmarkStart w:id="73" w:name="_Hlk154472654"/>
      <w:r>
        <w:rPr>
          <w:rFonts w:cs="Times New Roman"/>
          <w:color w:val="000000"/>
          <w:kern w:val="0"/>
          <w:szCs w:val="21"/>
        </w:rPr>
        <w:t>You can view the records for recent one month</w:t>
      </w:r>
      <w:r>
        <w:rPr>
          <w:rFonts w:hint="eastAsia" w:cs="Times New Roman"/>
          <w:color w:val="000000"/>
          <w:kern w:val="0"/>
          <w:szCs w:val="21"/>
        </w:rPr>
        <w:t>.</w:t>
      </w:r>
      <w:bookmarkEnd w:id="73"/>
    </w:p>
    <w:p>
      <w:pPr>
        <w:autoSpaceDE w:val="0"/>
        <w:autoSpaceDN w:val="0"/>
        <w:adjustRightInd w:val="0"/>
        <w:spacing w:after="156"/>
        <w:jc w:val="left"/>
        <w:rPr>
          <w:rFonts w:hint="eastAsia" w:cs="Times New Roman"/>
          <w:color w:val="000000"/>
          <w:kern w:val="0"/>
          <w:szCs w:val="21"/>
        </w:rPr>
      </w:pPr>
      <w:r>
        <w:drawing>
          <wp:inline distT="0" distB="0" distL="0" distR="0">
            <wp:extent cx="5530215" cy="2991485"/>
            <wp:effectExtent l="0" t="0" r="0" b="0"/>
            <wp:docPr id="580744361"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44361" name="图片 1" descr="图形用户界面, 应用程序&#10;&#10;AI 生成的内容可能不正确。"/>
                    <pic:cNvPicPr>
                      <a:picLocks noChangeAspect="1"/>
                    </pic:cNvPicPr>
                  </pic:nvPicPr>
                  <pic:blipFill>
                    <a:blip r:embed="rId161"/>
                    <a:srcRect r="888"/>
                    <a:stretch>
                      <a:fillRect/>
                    </a:stretch>
                  </pic:blipFill>
                  <pic:spPr>
                    <a:xfrm>
                      <a:off x="0" y="0"/>
                      <a:ext cx="5530215" cy="2991485"/>
                    </a:xfrm>
                    <a:prstGeom prst="rect">
                      <a:avLst/>
                    </a:prstGeom>
                    <a:ln>
                      <a:noFill/>
                    </a:ln>
                  </pic:spPr>
                </pic:pic>
              </a:graphicData>
            </a:graphic>
          </wp:inline>
        </w:drawing>
      </w:r>
    </w:p>
    <w:p>
      <w:pPr>
        <w:pStyle w:val="4"/>
        <w:numPr>
          <w:ilvl w:val="0"/>
          <w:numId w:val="0"/>
        </w:numPr>
        <w:spacing w:after="156"/>
        <w:rPr>
          <w:rFonts w:hint="eastAsia" w:cs="Times New Roman"/>
          <w:bCs w:val="0"/>
        </w:rPr>
      </w:pPr>
      <w:r>
        <w:rPr>
          <w:rFonts w:cs="Times New Roman"/>
          <w:bCs w:val="0"/>
        </w:rPr>
        <w:t>6.</w:t>
      </w:r>
      <w:r>
        <w:rPr>
          <w:rFonts w:hint="eastAsia" w:cs="Times New Roman"/>
          <w:bCs w:val="0"/>
        </w:rPr>
        <w:t>7</w:t>
      </w:r>
      <w:r>
        <w:rPr>
          <w:rFonts w:cs="Times New Roman"/>
          <w:bCs w:val="0"/>
        </w:rPr>
        <w:t>.2 Unlock log</w:t>
      </w:r>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1. You can check unlock logs of this community’s devices. You can view the records for recent one month.</w:t>
      </w:r>
    </w:p>
    <w:p>
      <w:pPr>
        <w:autoSpaceDE w:val="0"/>
        <w:autoSpaceDN w:val="0"/>
        <w:adjustRightInd w:val="0"/>
        <w:spacing w:before="240" w:after="156"/>
        <w:jc w:val="left"/>
        <w:rPr>
          <w:rFonts w:hint="eastAsia" w:cs="Times New Roman"/>
          <w:b/>
          <w:bCs/>
          <w:szCs w:val="32"/>
        </w:rPr>
      </w:pPr>
      <w:r>
        <w:drawing>
          <wp:inline distT="0" distB="0" distL="0" distR="0">
            <wp:extent cx="5530215" cy="2991485"/>
            <wp:effectExtent l="0" t="0" r="0" b="0"/>
            <wp:docPr id="1131920775"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20775" name="图片 1" descr="图形用户界面, 应用程序&#10;&#10;AI 生成的内容可能不正确。"/>
                    <pic:cNvPicPr>
                      <a:picLocks noChangeAspect="1"/>
                    </pic:cNvPicPr>
                  </pic:nvPicPr>
                  <pic:blipFill>
                    <a:blip r:embed="rId162"/>
                    <a:srcRect r="886"/>
                    <a:stretch>
                      <a:fillRect/>
                    </a:stretch>
                  </pic:blipFill>
                  <pic:spPr>
                    <a:xfrm>
                      <a:off x="0" y="0"/>
                      <a:ext cx="5530291" cy="2991485"/>
                    </a:xfrm>
                    <a:prstGeom prst="rect">
                      <a:avLst/>
                    </a:prstGeom>
                    <a:ln>
                      <a:noFill/>
                    </a:ln>
                  </pic:spPr>
                </pic:pic>
              </a:graphicData>
            </a:graphic>
          </wp:inline>
        </w:drawing>
      </w:r>
    </w:p>
    <w:p>
      <w:pPr>
        <w:pStyle w:val="4"/>
        <w:numPr>
          <w:ilvl w:val="0"/>
          <w:numId w:val="0"/>
        </w:numPr>
        <w:spacing w:after="156"/>
        <w:rPr>
          <w:rFonts w:hint="eastAsia" w:cs="Times New Roman"/>
          <w:bCs w:val="0"/>
        </w:rPr>
      </w:pPr>
      <w:r>
        <w:rPr>
          <w:rFonts w:cs="Times New Roman"/>
          <w:bCs w:val="0"/>
        </w:rPr>
        <w:t>6.</w:t>
      </w:r>
      <w:r>
        <w:rPr>
          <w:rFonts w:hint="eastAsia" w:cs="Times New Roman"/>
          <w:bCs w:val="0"/>
        </w:rPr>
        <w:t>7</w:t>
      </w:r>
      <w:r>
        <w:rPr>
          <w:rFonts w:cs="Times New Roman"/>
          <w:bCs w:val="0"/>
        </w:rPr>
        <w:t>.</w:t>
      </w:r>
      <w:r>
        <w:rPr>
          <w:rFonts w:hint="eastAsia" w:cs="Times New Roman"/>
          <w:bCs w:val="0"/>
        </w:rPr>
        <w:t>3</w:t>
      </w:r>
      <w:r>
        <w:rPr>
          <w:rFonts w:cs="Times New Roman"/>
          <w:bCs w:val="0"/>
        </w:rPr>
        <w:t xml:space="preserve"> </w:t>
      </w:r>
      <w:r>
        <w:rPr>
          <w:rFonts w:hint="eastAsia" w:cs="Times New Roman"/>
          <w:bCs w:val="0"/>
        </w:rPr>
        <w:t>Configuration</w:t>
      </w:r>
      <w:r>
        <w:rPr>
          <w:rFonts w:cs="Times New Roman"/>
          <w:bCs w:val="0"/>
        </w:rPr>
        <w:t xml:space="preserve"> log</w:t>
      </w:r>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1. You can check </w:t>
      </w:r>
      <w:r>
        <w:rPr>
          <w:rFonts w:hint="eastAsia" w:cs="Times New Roman"/>
          <w:color w:val="000000"/>
          <w:kern w:val="0"/>
          <w:szCs w:val="21"/>
        </w:rPr>
        <w:t>configuration</w:t>
      </w:r>
      <w:r>
        <w:rPr>
          <w:rFonts w:cs="Times New Roman"/>
          <w:color w:val="000000"/>
          <w:kern w:val="0"/>
          <w:szCs w:val="21"/>
        </w:rPr>
        <w:t xml:space="preserve"> logs of this community’s devices. You can view the records for recent one month.</w:t>
      </w:r>
    </w:p>
    <w:p>
      <w:pPr>
        <w:autoSpaceDE w:val="0"/>
        <w:autoSpaceDN w:val="0"/>
        <w:adjustRightInd w:val="0"/>
        <w:spacing w:before="240" w:after="156"/>
        <w:jc w:val="left"/>
        <w:rPr>
          <w:rFonts w:hint="eastAsia" w:cs="Times New Roman"/>
          <w:b/>
          <w:bCs/>
          <w:szCs w:val="32"/>
        </w:rPr>
      </w:pPr>
      <w:r>
        <w:drawing>
          <wp:inline distT="0" distB="0" distL="0" distR="0">
            <wp:extent cx="5579745" cy="2991485"/>
            <wp:effectExtent l="0" t="0" r="1905" b="0"/>
            <wp:docPr id="2088259137"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59137" name="图片 1" descr="图形用户界面, 文本, 应用程序, 电子邮件&#10;&#10;AI 生成的内容可能不正确。"/>
                    <pic:cNvPicPr>
                      <a:picLocks noChangeAspect="1"/>
                    </pic:cNvPicPr>
                  </pic:nvPicPr>
                  <pic:blipFill>
                    <a:blip r:embed="rId163"/>
                    <a:stretch>
                      <a:fillRect/>
                    </a:stretch>
                  </pic:blipFill>
                  <pic:spPr>
                    <a:xfrm>
                      <a:off x="0" y="0"/>
                      <a:ext cx="5579745" cy="2991485"/>
                    </a:xfrm>
                    <a:prstGeom prst="rect">
                      <a:avLst/>
                    </a:prstGeom>
                  </pic:spPr>
                </pic:pic>
              </a:graphicData>
            </a:graphic>
          </wp:inline>
        </w:drawing>
      </w:r>
    </w:p>
    <w:p>
      <w:pPr>
        <w:pStyle w:val="4"/>
        <w:numPr>
          <w:ilvl w:val="0"/>
          <w:numId w:val="0"/>
        </w:numPr>
        <w:spacing w:after="156"/>
        <w:rPr>
          <w:rFonts w:hint="eastAsia" w:cs="Times New Roman"/>
          <w:bCs w:val="0"/>
        </w:rPr>
      </w:pPr>
      <w:r>
        <w:rPr>
          <w:rFonts w:cs="Times New Roman"/>
          <w:bCs w:val="0"/>
        </w:rPr>
        <w:t>6.</w:t>
      </w:r>
      <w:r>
        <w:rPr>
          <w:rFonts w:hint="eastAsia" w:cs="Times New Roman"/>
          <w:bCs w:val="0"/>
        </w:rPr>
        <w:t>7</w:t>
      </w:r>
      <w:r>
        <w:rPr>
          <w:rFonts w:cs="Times New Roman"/>
          <w:bCs w:val="0"/>
        </w:rPr>
        <w:t>.4 Elevator log</w:t>
      </w:r>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 xml:space="preserve">1. You can check </w:t>
      </w:r>
      <w:r>
        <w:rPr>
          <w:rFonts w:hint="eastAsia" w:cs="Times New Roman"/>
          <w:color w:val="000000"/>
          <w:kern w:val="0"/>
          <w:szCs w:val="21"/>
        </w:rPr>
        <w:t>elevator</w:t>
      </w:r>
      <w:r>
        <w:rPr>
          <w:rFonts w:cs="Times New Roman"/>
          <w:color w:val="000000"/>
          <w:kern w:val="0"/>
          <w:szCs w:val="21"/>
        </w:rPr>
        <w:t xml:space="preserve"> log if you have installed DNAKE Elevator Control Module. You can view the records for recent one month.</w:t>
      </w:r>
    </w:p>
    <w:p>
      <w:pPr>
        <w:autoSpaceDE w:val="0"/>
        <w:autoSpaceDN w:val="0"/>
        <w:adjustRightInd w:val="0"/>
        <w:spacing w:before="240" w:after="156"/>
        <w:jc w:val="left"/>
        <w:rPr>
          <w:rFonts w:hint="eastAsia" w:cs="Times New Roman"/>
          <w:b/>
          <w:bCs/>
          <w:szCs w:val="32"/>
        </w:rPr>
      </w:pPr>
      <w:r>
        <w:drawing>
          <wp:inline distT="0" distB="0" distL="0" distR="0">
            <wp:extent cx="5579745" cy="1814830"/>
            <wp:effectExtent l="0" t="0" r="190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64"/>
                    <a:stretch>
                      <a:fillRect/>
                    </a:stretch>
                  </pic:blipFill>
                  <pic:spPr>
                    <a:xfrm>
                      <a:off x="0" y="0"/>
                      <a:ext cx="5579745" cy="1814830"/>
                    </a:xfrm>
                    <a:prstGeom prst="rect">
                      <a:avLst/>
                    </a:prstGeom>
                  </pic:spPr>
                </pic:pic>
              </a:graphicData>
            </a:graphic>
          </wp:inline>
        </w:drawing>
      </w:r>
    </w:p>
    <w:p>
      <w:pPr>
        <w:pStyle w:val="36"/>
        <w:numPr>
          <w:ilvl w:val="0"/>
          <w:numId w:val="0"/>
        </w:numPr>
        <w:spacing w:after="156"/>
        <w:ind w:left="227" w:hanging="227"/>
        <w:rPr>
          <w:rFonts w:hint="eastAsia"/>
        </w:rPr>
      </w:pPr>
      <w:bookmarkStart w:id="74" w:name="_Toc215131505"/>
      <w:r>
        <w:t>6.</w:t>
      </w:r>
      <w:r>
        <w:rPr>
          <w:rFonts w:hint="eastAsia"/>
        </w:rPr>
        <w:t>8</w:t>
      </w:r>
      <w:r>
        <w:t xml:space="preserve"> Contact Technical Support</w:t>
      </w:r>
      <w:bookmarkEnd w:id="74"/>
    </w:p>
    <w:p>
      <w:pPr>
        <w:autoSpaceDE w:val="0"/>
        <w:autoSpaceDN w:val="0"/>
        <w:adjustRightInd w:val="0"/>
        <w:spacing w:after="156"/>
        <w:jc w:val="left"/>
        <w:rPr>
          <w:rFonts w:hint="eastAsia" w:cs="Times New Roman"/>
          <w:color w:val="000000"/>
          <w:kern w:val="0"/>
          <w:szCs w:val="21"/>
        </w:rPr>
      </w:pPr>
      <w:r>
        <w:rPr>
          <w:rFonts w:cs="Times New Roman"/>
          <w:color w:val="000000"/>
          <w:kern w:val="0"/>
          <w:szCs w:val="21"/>
        </w:rPr>
        <w:t>1. Property Manager can click Contact Installer to check the information about the technical support</w:t>
      </w:r>
      <w:r>
        <w:rPr>
          <w:rFonts w:hint="eastAsia" w:cs="Times New Roman"/>
          <w:color w:val="000000"/>
          <w:kern w:val="0"/>
          <w:szCs w:val="21"/>
        </w:rPr>
        <w:t>.</w:t>
      </w:r>
      <w:r>
        <w:rPr>
          <w:rFonts w:cs="Times New Roman"/>
          <w:color w:val="000000"/>
          <w:kern w:val="0"/>
          <w:szCs w:val="21"/>
        </w:rPr>
        <w:t xml:space="preserve"> Please make sure your Reseller/Installer set it up before.</w:t>
      </w:r>
    </w:p>
    <w:p>
      <w:pPr>
        <w:autoSpaceDE w:val="0"/>
        <w:autoSpaceDN w:val="0"/>
        <w:adjustRightInd w:val="0"/>
        <w:spacing w:before="240" w:after="156"/>
        <w:jc w:val="left"/>
        <w:rPr>
          <w:rFonts w:hint="eastAsia" w:cs="Times New Roman"/>
          <w:b/>
          <w:bCs/>
          <w:szCs w:val="32"/>
        </w:rPr>
      </w:pPr>
      <w:r>
        <w:drawing>
          <wp:inline distT="0" distB="0" distL="0" distR="0">
            <wp:extent cx="5515610" cy="2940685"/>
            <wp:effectExtent l="0" t="0" r="8890" b="0"/>
            <wp:docPr id="1156832970" name="图片 1" descr="图形用户界面, 文本, 应用程序, 电子邮件&#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32970" name="图片 1" descr="图形用户界面, 文本, 应用程序, 电子邮件&#10;&#10;AI 生成的内容可能不正确。"/>
                    <pic:cNvPicPr>
                      <a:picLocks noChangeAspect="1"/>
                    </pic:cNvPicPr>
                  </pic:nvPicPr>
                  <pic:blipFill>
                    <a:blip r:embed="rId165"/>
                    <a:srcRect t="1" r="1149" b="1697"/>
                    <a:stretch>
                      <a:fillRect/>
                    </a:stretch>
                  </pic:blipFill>
                  <pic:spPr>
                    <a:xfrm>
                      <a:off x="0" y="0"/>
                      <a:ext cx="5515660" cy="2940711"/>
                    </a:xfrm>
                    <a:prstGeom prst="rect">
                      <a:avLst/>
                    </a:prstGeom>
                    <a:ln>
                      <a:noFill/>
                    </a:ln>
                  </pic:spPr>
                </pic:pic>
              </a:graphicData>
            </a:graphic>
          </wp:inline>
        </w:drawing>
      </w:r>
    </w:p>
    <w:bookmarkEnd w:id="2"/>
    <w:bookmarkEnd w:id="3"/>
    <w:p>
      <w:pPr>
        <w:pStyle w:val="36"/>
        <w:numPr>
          <w:ilvl w:val="0"/>
          <w:numId w:val="0"/>
        </w:numPr>
        <w:spacing w:after="156"/>
        <w:ind w:left="227"/>
        <w:rPr>
          <w:rFonts w:hint="eastAsia"/>
        </w:rPr>
      </w:pPr>
      <w:bookmarkStart w:id="75" w:name="_Toc215131506"/>
      <w:r>
        <w:rPr>
          <w:rFonts w:hint="eastAsia"/>
        </w:rPr>
        <w:t>6.9 Remote Management</w:t>
      </w:r>
      <w:bookmarkEnd w:id="75"/>
    </w:p>
    <w:p>
      <w:pPr>
        <w:spacing w:after="156"/>
        <w:rPr>
          <w:rFonts w:hint="eastAsia" w:cs="Times New Roman"/>
          <w:color w:val="000000"/>
          <w:kern w:val="0"/>
          <w:szCs w:val="21"/>
        </w:rPr>
      </w:pPr>
      <w:r>
        <w:rPr>
          <w:rFonts w:cs="Times New Roman"/>
          <w:color w:val="000000"/>
          <w:kern w:val="0"/>
          <w:szCs w:val="21"/>
        </w:rPr>
        <w:t>Enables property managers to use the Smart Pro, ensuring they stay connected while on patrol. With this functionality, security personnel no longer need to worry about missing calls. This enhances communication and allows property managers to provide better services to residents.</w:t>
      </w:r>
    </w:p>
    <w:p>
      <w:pPr>
        <w:pStyle w:val="25"/>
        <w:widowControl/>
        <w:numPr>
          <w:ilvl w:val="0"/>
          <w:numId w:val="14"/>
        </w:numPr>
        <w:spacing w:after="0" w:afterLines="0"/>
        <w:ind w:firstLineChars="0"/>
        <w:jc w:val="left"/>
        <w:rPr>
          <w:rFonts w:hint="eastAsia"/>
        </w:rPr>
      </w:pPr>
      <w:r>
        <w:rPr>
          <w:rFonts w:hint="eastAsia"/>
        </w:rPr>
        <w:t>Step 1:</w:t>
      </w:r>
      <w:r>
        <w:t xml:space="preserve"> Log in to the installer account, go</w:t>
      </w:r>
      <w:r>
        <w:rPr>
          <w:rFonts w:hint="eastAsia"/>
        </w:rPr>
        <w:t xml:space="preserve"> to</w:t>
      </w:r>
      <w:r>
        <w:t xml:space="preserve"> the Site column and navigate t</w:t>
      </w:r>
      <w:r>
        <w:rPr>
          <w:rFonts w:hint="eastAsia"/>
        </w:rPr>
        <w:t xml:space="preserve">o </w:t>
      </w:r>
      <w:r>
        <w:t>the desired</w:t>
      </w:r>
      <w:r>
        <w:rPr>
          <w:rFonts w:hint="eastAsia"/>
        </w:rPr>
        <w:t xml:space="preserve"> site</w:t>
      </w:r>
      <w:r>
        <w:t xml:space="preserve">, then </w:t>
      </w:r>
      <w:r>
        <w:rPr>
          <w:rFonts w:hint="eastAsia"/>
        </w:rPr>
        <w:t>click</w:t>
      </w:r>
      <w:r>
        <w:t xml:space="preserve"> </w:t>
      </w:r>
      <w:r>
        <w:rPr>
          <w:rFonts w:hint="eastAsia"/>
        </w:rPr>
        <w:t xml:space="preserve">Edit </w:t>
      </w:r>
      <w:r>
        <w:t>to</w:t>
      </w:r>
      <w:r>
        <w:rPr>
          <w:rFonts w:hint="eastAsia"/>
        </w:rPr>
        <w:t xml:space="preserve"> enable Remote Management</w:t>
      </w:r>
      <w:r>
        <w:t>.</w:t>
      </w:r>
    </w:p>
    <w:p>
      <w:pPr>
        <w:pStyle w:val="25"/>
        <w:widowControl/>
        <w:spacing w:after="0" w:afterLines="0"/>
        <w:ind w:left="440" w:firstLine="0" w:firstLineChars="0"/>
        <w:jc w:val="left"/>
        <w:rPr>
          <w:rFonts w:hint="eastAsia"/>
        </w:rPr>
      </w:pPr>
      <w:r>
        <w:drawing>
          <wp:inline distT="0" distB="0" distL="0" distR="0">
            <wp:extent cx="5579745" cy="2991485"/>
            <wp:effectExtent l="0" t="0" r="1905" b="0"/>
            <wp:docPr id="133530250"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30250" name="图片 1" descr="图形用户界面, 应用程序, Teams&#10;&#10;AI 生成的内容可能不正确。"/>
                    <pic:cNvPicPr>
                      <a:picLocks noChangeAspect="1"/>
                    </pic:cNvPicPr>
                  </pic:nvPicPr>
                  <pic:blipFill>
                    <a:blip r:embed="rId166"/>
                    <a:stretch>
                      <a:fillRect/>
                    </a:stretch>
                  </pic:blipFill>
                  <pic:spPr>
                    <a:xfrm>
                      <a:off x="0" y="0"/>
                      <a:ext cx="5579745" cy="2991485"/>
                    </a:xfrm>
                    <a:prstGeom prst="rect">
                      <a:avLst/>
                    </a:prstGeom>
                  </pic:spPr>
                </pic:pic>
              </a:graphicData>
            </a:graphic>
          </wp:inline>
        </w:drawing>
      </w:r>
    </w:p>
    <w:p>
      <w:pPr>
        <w:pStyle w:val="25"/>
        <w:widowControl/>
        <w:numPr>
          <w:ilvl w:val="0"/>
          <w:numId w:val="14"/>
        </w:numPr>
        <w:spacing w:after="0" w:afterLines="0"/>
        <w:ind w:firstLineChars="0"/>
        <w:jc w:val="left"/>
        <w:rPr>
          <w:rFonts w:hint="eastAsia"/>
        </w:rPr>
      </w:pPr>
      <w:r>
        <w:rPr>
          <w:rFonts w:hint="eastAsia"/>
        </w:rPr>
        <w:t>Step 2:</w:t>
      </w:r>
      <w:r>
        <w:t xml:space="preserve"> Log in to the Property Manager account, navigate to the Remote Management section, and click Add to create a Property Manager account for the app.</w:t>
      </w:r>
    </w:p>
    <w:p>
      <w:pPr>
        <w:pStyle w:val="25"/>
        <w:widowControl/>
        <w:spacing w:after="0" w:afterLines="0"/>
        <w:ind w:left="440" w:firstLine="0" w:firstLineChars="0"/>
        <w:jc w:val="left"/>
        <w:rPr>
          <w:rFonts w:hint="eastAsia"/>
        </w:rPr>
      </w:pPr>
      <w:r>
        <w:drawing>
          <wp:inline distT="0" distB="0" distL="0" distR="0">
            <wp:extent cx="5579745" cy="2991485"/>
            <wp:effectExtent l="0" t="0" r="1905" b="0"/>
            <wp:docPr id="1889156174" name="图片 1" descr="图形用户界面, 应用程序&#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56174" name="图片 1" descr="图形用户界面, 应用程序&#10;&#10;AI 生成的内容可能不正确。"/>
                    <pic:cNvPicPr>
                      <a:picLocks noChangeAspect="1"/>
                    </pic:cNvPicPr>
                  </pic:nvPicPr>
                  <pic:blipFill>
                    <a:blip r:embed="rId167"/>
                    <a:stretch>
                      <a:fillRect/>
                    </a:stretch>
                  </pic:blipFill>
                  <pic:spPr>
                    <a:xfrm>
                      <a:off x="0" y="0"/>
                      <a:ext cx="5579745" cy="2991485"/>
                    </a:xfrm>
                    <a:prstGeom prst="rect">
                      <a:avLst/>
                    </a:prstGeom>
                  </pic:spPr>
                </pic:pic>
              </a:graphicData>
            </a:graphic>
          </wp:inline>
        </w:drawing>
      </w:r>
    </w:p>
    <w:p>
      <w:pPr>
        <w:pStyle w:val="25"/>
        <w:widowControl/>
        <w:numPr>
          <w:ilvl w:val="0"/>
          <w:numId w:val="14"/>
        </w:numPr>
        <w:spacing w:after="0" w:afterLines="0"/>
        <w:ind w:firstLineChars="0"/>
        <w:jc w:val="left"/>
        <w:rPr>
          <w:rFonts w:hint="eastAsia"/>
        </w:rPr>
      </w:pPr>
      <w:r>
        <w:rPr>
          <w:rFonts w:hint="eastAsia"/>
        </w:rPr>
        <w:t>Step 3:</w:t>
      </w:r>
      <w:r>
        <w:t xml:space="preserve"> Enter the first name, last name, email address, and select the preferred language. You will then receive a registration email.</w:t>
      </w:r>
    </w:p>
    <w:p>
      <w:pPr>
        <w:widowControl/>
        <w:spacing w:after="0" w:afterLines="0"/>
        <w:jc w:val="center"/>
        <w:rPr>
          <w:rFonts w:hint="eastAsia"/>
        </w:rPr>
      </w:pPr>
      <w:r>
        <w:drawing>
          <wp:inline distT="0" distB="0" distL="0" distR="0">
            <wp:extent cx="4154805" cy="4114800"/>
            <wp:effectExtent l="0" t="0" r="0" b="0"/>
            <wp:docPr id="1120092427" name="图片 1" descr="图形用户界面, 应用程序, Teams&#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92427" name="图片 1" descr="图形用户界面, 应用程序, Teams&#10;&#10;AI 生成的内容可能不正确。"/>
                    <pic:cNvPicPr>
                      <a:picLocks noChangeAspect="1"/>
                    </pic:cNvPicPr>
                  </pic:nvPicPr>
                  <pic:blipFill>
                    <a:blip r:embed="rId168"/>
                    <a:stretch>
                      <a:fillRect/>
                    </a:stretch>
                  </pic:blipFill>
                  <pic:spPr>
                    <a:xfrm>
                      <a:off x="0" y="0"/>
                      <a:ext cx="4172018" cy="4131661"/>
                    </a:xfrm>
                    <a:prstGeom prst="rect">
                      <a:avLst/>
                    </a:prstGeom>
                  </pic:spPr>
                </pic:pic>
              </a:graphicData>
            </a:graphic>
          </wp:inline>
        </w:drawing>
      </w:r>
    </w:p>
    <w:p>
      <w:pPr>
        <w:widowControl/>
        <w:spacing w:after="0" w:afterLines="0"/>
        <w:jc w:val="left"/>
        <w:rPr>
          <w:rFonts w:hint="eastAsia"/>
          <w:b/>
          <w:bCs/>
        </w:rPr>
      </w:pPr>
      <w:r>
        <w:rPr>
          <w:b/>
          <w:bCs/>
        </w:rPr>
        <w:t>Noted:</w:t>
      </w:r>
      <w:r>
        <w:t xml:space="preserve"> </w:t>
      </w:r>
      <w:r>
        <w:rPr>
          <w:b/>
          <w:bCs/>
        </w:rPr>
        <w:t>The Remote Management feature will not appear in the menu by default. To make it available, log in to the installer account, navigate to the</w:t>
      </w:r>
      <w:r>
        <w:rPr>
          <w:rFonts w:hint="eastAsia"/>
          <w:b/>
          <w:bCs/>
        </w:rPr>
        <w:t xml:space="preserve"> Site</w:t>
      </w:r>
      <w:r>
        <w:rPr>
          <w:b/>
          <w:bCs/>
        </w:rPr>
        <w:t>, and enable the Remote Management feature</w:t>
      </w:r>
      <w:r>
        <w:rPr>
          <w:rFonts w:hint="eastAsia"/>
          <w:b/>
          <w:bCs/>
        </w:rPr>
        <w:t>.</w:t>
      </w:r>
      <w:r>
        <w:t xml:space="preserve"> </w:t>
      </w:r>
      <w:r>
        <w:rPr>
          <w:b/>
          <w:bCs/>
        </w:rPr>
        <w:t>A valid license is required to activate this feature.</w:t>
      </w:r>
      <w:r>
        <w:rPr>
          <w:b/>
          <w:bCs/>
        </w:rPr>
        <w:br w:type="page"/>
      </w:r>
    </w:p>
    <w:p>
      <w:pPr>
        <w:pStyle w:val="35"/>
        <w:numPr>
          <w:ilvl w:val="0"/>
          <w:numId w:val="0"/>
        </w:numPr>
        <w:spacing w:after="156"/>
        <w:rPr>
          <w:rFonts w:hint="eastAsia"/>
        </w:rPr>
      </w:pPr>
      <w:bookmarkStart w:id="76" w:name="_Toc215131507"/>
      <w:r>
        <w:rPr>
          <w:rFonts w:cs="Times New Roman"/>
        </w:rPr>
        <w:t>7</w:t>
      </w:r>
      <w:r>
        <w:rPr>
          <w:rFonts w:hint="eastAsia"/>
        </w:rPr>
        <w:t>. Appendix</w:t>
      </w:r>
      <w:r>
        <w:t xml:space="preserve"> A</w:t>
      </w:r>
      <w:r>
        <w:rPr>
          <w:rFonts w:hint="eastAsia"/>
        </w:rPr>
        <w:t>:</w:t>
      </w:r>
      <w:bookmarkEnd w:id="76"/>
    </w:p>
    <w:p>
      <w:pPr>
        <w:pStyle w:val="36"/>
        <w:numPr>
          <w:ilvl w:val="0"/>
          <w:numId w:val="0"/>
        </w:numPr>
        <w:spacing w:after="156"/>
        <w:ind w:left="227" w:hanging="227"/>
        <w:rPr>
          <w:rFonts w:hint="eastAsia"/>
        </w:rPr>
      </w:pPr>
      <w:bookmarkStart w:id="77" w:name="_Toc215131508"/>
      <w:r>
        <w:t>American data center: (</w:t>
      </w:r>
      <w:r>
        <w:fldChar w:fldCharType="begin"/>
      </w:r>
      <w:r>
        <w:instrText xml:space="preserve"> HYPERLINK "https://us-cloud.dnake.com" </w:instrText>
      </w:r>
      <w:r>
        <w:fldChar w:fldCharType="separate"/>
      </w:r>
      <w:r>
        <w:t>https://us-cloud.dnake.com</w:t>
      </w:r>
      <w:r>
        <w:fldChar w:fldCharType="end"/>
      </w:r>
      <w:r>
        <w:t>)</w:t>
      </w:r>
      <w:bookmarkEnd w:id="77"/>
    </w:p>
    <w:tbl>
      <w:tblPr>
        <w:tblStyle w:val="31"/>
        <w:tblpPr w:leftFromText="180" w:rightFromText="180" w:vertAnchor="text" w:horzAnchor="margin" w:tblpXSpec="center" w:tblpY="245"/>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2"/>
        <w:gridCol w:w="3051"/>
        <w:gridCol w:w="1313"/>
        <w:gridCol w:w="3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shd w:val="clear" w:color="auto" w:fill="ED7D31" w:themeFill="accent2"/>
            <w:vAlign w:val="center"/>
          </w:tcPr>
          <w:p>
            <w:pPr>
              <w:autoSpaceDE w:val="0"/>
              <w:autoSpaceDN w:val="0"/>
              <w:adjustRightInd w:val="0"/>
              <w:spacing w:after="0" w:afterLines="0"/>
              <w:jc w:val="center"/>
              <w:rPr>
                <w:rFonts w:hint="eastAsia"/>
                <w:b/>
                <w:bCs/>
                <w:sz w:val="18"/>
                <w:szCs w:val="16"/>
              </w:rPr>
            </w:pPr>
            <w:r>
              <w:rPr>
                <w:b/>
                <w:bCs/>
                <w:sz w:val="18"/>
                <w:szCs w:val="16"/>
              </w:rPr>
              <w:t>Country code</w:t>
            </w:r>
          </w:p>
        </w:tc>
        <w:tc>
          <w:tcPr>
            <w:tcW w:w="1694" w:type="pct"/>
            <w:shd w:val="clear" w:color="auto" w:fill="ED7D31" w:themeFill="accent2"/>
            <w:vAlign w:val="center"/>
          </w:tcPr>
          <w:p>
            <w:pPr>
              <w:autoSpaceDE w:val="0"/>
              <w:autoSpaceDN w:val="0"/>
              <w:adjustRightInd w:val="0"/>
              <w:spacing w:after="0" w:afterLines="0"/>
              <w:jc w:val="center"/>
              <w:rPr>
                <w:rFonts w:hint="eastAsia"/>
                <w:b/>
                <w:bCs/>
                <w:sz w:val="18"/>
                <w:szCs w:val="16"/>
              </w:rPr>
            </w:pPr>
            <w:r>
              <w:rPr>
                <w:b/>
                <w:bCs/>
                <w:sz w:val="18"/>
                <w:szCs w:val="16"/>
              </w:rPr>
              <w:t>Country or region</w:t>
            </w:r>
          </w:p>
        </w:tc>
        <w:tc>
          <w:tcPr>
            <w:tcW w:w="729" w:type="pct"/>
            <w:shd w:val="clear" w:color="auto" w:fill="ED7D31" w:themeFill="accent2"/>
            <w:vAlign w:val="center"/>
          </w:tcPr>
          <w:p>
            <w:pPr>
              <w:autoSpaceDE w:val="0"/>
              <w:autoSpaceDN w:val="0"/>
              <w:adjustRightInd w:val="0"/>
              <w:spacing w:after="0" w:afterLines="0"/>
              <w:jc w:val="center"/>
              <w:rPr>
                <w:rFonts w:hint="eastAsia"/>
                <w:b/>
                <w:bCs/>
                <w:sz w:val="18"/>
                <w:szCs w:val="16"/>
              </w:rPr>
            </w:pPr>
            <w:r>
              <w:rPr>
                <w:b/>
                <w:bCs/>
                <w:sz w:val="18"/>
                <w:szCs w:val="16"/>
              </w:rPr>
              <w:t>Country code</w:t>
            </w:r>
          </w:p>
        </w:tc>
        <w:tc>
          <w:tcPr>
            <w:tcW w:w="1853" w:type="pct"/>
            <w:shd w:val="clear" w:color="auto" w:fill="ED7D31" w:themeFill="accent2"/>
            <w:vAlign w:val="center"/>
          </w:tcPr>
          <w:p>
            <w:pPr>
              <w:autoSpaceDE w:val="0"/>
              <w:autoSpaceDN w:val="0"/>
              <w:adjustRightInd w:val="0"/>
              <w:spacing w:after="0" w:afterLines="0"/>
              <w:jc w:val="center"/>
              <w:rPr>
                <w:rFonts w:hint="eastAsia"/>
                <w:b/>
                <w:bCs/>
                <w:sz w:val="18"/>
                <w:szCs w:val="16"/>
              </w:rPr>
            </w:pPr>
            <w:r>
              <w:rPr>
                <w:b/>
                <w:bCs/>
                <w:sz w:val="18"/>
                <w:szCs w:val="16"/>
              </w:rPr>
              <w:t>Country or region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1</w:t>
            </w:r>
          </w:p>
        </w:tc>
        <w:tc>
          <w:tcPr>
            <w:tcW w:w="1694" w:type="pct"/>
          </w:tcPr>
          <w:p>
            <w:pPr>
              <w:autoSpaceDE w:val="0"/>
              <w:autoSpaceDN w:val="0"/>
              <w:adjustRightInd w:val="0"/>
              <w:spacing w:after="0" w:afterLines="0"/>
              <w:jc w:val="center"/>
              <w:rPr>
                <w:rFonts w:hint="eastAsia"/>
                <w:sz w:val="18"/>
                <w:szCs w:val="16"/>
              </w:rPr>
            </w:pPr>
            <w:r>
              <w:rPr>
                <w:sz w:val="18"/>
                <w:szCs w:val="16"/>
              </w:rPr>
              <w:t>United States</w:t>
            </w:r>
          </w:p>
        </w:tc>
        <w:tc>
          <w:tcPr>
            <w:tcW w:w="729" w:type="pct"/>
          </w:tcPr>
          <w:p>
            <w:pPr>
              <w:autoSpaceDE w:val="0"/>
              <w:autoSpaceDN w:val="0"/>
              <w:adjustRightInd w:val="0"/>
              <w:spacing w:after="0" w:afterLines="0"/>
              <w:jc w:val="center"/>
              <w:rPr>
                <w:rFonts w:hint="eastAsia"/>
                <w:sz w:val="18"/>
                <w:szCs w:val="16"/>
              </w:rPr>
            </w:pPr>
            <w:r>
              <w:rPr>
                <w:sz w:val="18"/>
                <w:szCs w:val="16"/>
              </w:rPr>
              <w:t>95</w:t>
            </w:r>
          </w:p>
        </w:tc>
        <w:tc>
          <w:tcPr>
            <w:tcW w:w="1853" w:type="pct"/>
          </w:tcPr>
          <w:p>
            <w:pPr>
              <w:autoSpaceDE w:val="0"/>
              <w:autoSpaceDN w:val="0"/>
              <w:adjustRightInd w:val="0"/>
              <w:spacing w:after="0" w:afterLines="0"/>
              <w:jc w:val="center"/>
              <w:rPr>
                <w:rFonts w:hint="eastAsia"/>
                <w:sz w:val="18"/>
                <w:szCs w:val="16"/>
              </w:rPr>
            </w:pPr>
            <w:r>
              <w:rPr>
                <w:sz w:val="18"/>
                <w:szCs w:val="16"/>
              </w:rPr>
              <w:t>Myanmar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1</w:t>
            </w:r>
          </w:p>
        </w:tc>
        <w:tc>
          <w:tcPr>
            <w:tcW w:w="1694" w:type="pct"/>
          </w:tcPr>
          <w:p>
            <w:pPr>
              <w:autoSpaceDE w:val="0"/>
              <w:autoSpaceDN w:val="0"/>
              <w:adjustRightInd w:val="0"/>
              <w:spacing w:after="0" w:afterLines="0"/>
              <w:jc w:val="center"/>
              <w:rPr>
                <w:rFonts w:hint="eastAsia"/>
                <w:sz w:val="18"/>
                <w:szCs w:val="16"/>
              </w:rPr>
            </w:pPr>
            <w:r>
              <w:rPr>
                <w:sz w:val="18"/>
                <w:szCs w:val="16"/>
              </w:rPr>
              <w:t>Canada</w:t>
            </w:r>
          </w:p>
        </w:tc>
        <w:tc>
          <w:tcPr>
            <w:tcW w:w="729" w:type="pct"/>
          </w:tcPr>
          <w:p>
            <w:pPr>
              <w:autoSpaceDE w:val="0"/>
              <w:autoSpaceDN w:val="0"/>
              <w:adjustRightInd w:val="0"/>
              <w:spacing w:after="0" w:afterLines="0"/>
              <w:jc w:val="center"/>
              <w:rPr>
                <w:rFonts w:hint="eastAsia"/>
                <w:sz w:val="18"/>
                <w:szCs w:val="16"/>
              </w:rPr>
            </w:pPr>
            <w:r>
              <w:rPr>
                <w:sz w:val="18"/>
                <w:szCs w:val="16"/>
              </w:rPr>
              <w:t>239</w:t>
            </w:r>
          </w:p>
        </w:tc>
        <w:tc>
          <w:tcPr>
            <w:tcW w:w="1853" w:type="pct"/>
          </w:tcPr>
          <w:p>
            <w:pPr>
              <w:autoSpaceDE w:val="0"/>
              <w:autoSpaceDN w:val="0"/>
              <w:adjustRightInd w:val="0"/>
              <w:spacing w:after="0" w:afterLines="0"/>
              <w:jc w:val="center"/>
              <w:rPr>
                <w:rFonts w:hint="eastAsia"/>
                <w:sz w:val="18"/>
                <w:szCs w:val="16"/>
              </w:rPr>
            </w:pPr>
            <w:r>
              <w:rPr>
                <w:sz w:val="18"/>
                <w:szCs w:val="16"/>
              </w:rPr>
              <w:t>São Tomé and Príncipe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51</w:t>
            </w:r>
          </w:p>
        </w:tc>
        <w:tc>
          <w:tcPr>
            <w:tcW w:w="1694" w:type="pct"/>
          </w:tcPr>
          <w:p>
            <w:pPr>
              <w:autoSpaceDE w:val="0"/>
              <w:autoSpaceDN w:val="0"/>
              <w:adjustRightInd w:val="0"/>
              <w:spacing w:after="0" w:afterLines="0"/>
              <w:jc w:val="center"/>
              <w:rPr>
                <w:rFonts w:hint="eastAsia"/>
                <w:sz w:val="18"/>
                <w:szCs w:val="16"/>
              </w:rPr>
            </w:pPr>
            <w:r>
              <w:rPr>
                <w:sz w:val="18"/>
                <w:szCs w:val="16"/>
              </w:rPr>
              <w:t>Peru</w:t>
            </w:r>
          </w:p>
        </w:tc>
        <w:tc>
          <w:tcPr>
            <w:tcW w:w="729" w:type="pct"/>
          </w:tcPr>
          <w:p>
            <w:pPr>
              <w:autoSpaceDE w:val="0"/>
              <w:autoSpaceDN w:val="0"/>
              <w:adjustRightInd w:val="0"/>
              <w:spacing w:after="0" w:afterLines="0"/>
              <w:jc w:val="center"/>
              <w:rPr>
                <w:rFonts w:hint="eastAsia"/>
                <w:sz w:val="18"/>
                <w:szCs w:val="16"/>
              </w:rPr>
            </w:pPr>
            <w:r>
              <w:rPr>
                <w:sz w:val="18"/>
                <w:szCs w:val="16"/>
              </w:rPr>
              <w:t>245</w:t>
            </w:r>
          </w:p>
        </w:tc>
        <w:tc>
          <w:tcPr>
            <w:tcW w:w="1853" w:type="pct"/>
          </w:tcPr>
          <w:p>
            <w:pPr>
              <w:autoSpaceDE w:val="0"/>
              <w:autoSpaceDN w:val="0"/>
              <w:adjustRightInd w:val="0"/>
              <w:spacing w:after="0" w:afterLines="0"/>
              <w:jc w:val="center"/>
              <w:rPr>
                <w:rFonts w:hint="eastAsia"/>
                <w:sz w:val="18"/>
                <w:szCs w:val="16"/>
              </w:rPr>
            </w:pPr>
            <w:r>
              <w:rPr>
                <w:sz w:val="18"/>
                <w:szCs w:val="16"/>
              </w:rPr>
              <w:t>Guinea-Bissau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52</w:t>
            </w:r>
          </w:p>
        </w:tc>
        <w:tc>
          <w:tcPr>
            <w:tcW w:w="1694" w:type="pct"/>
          </w:tcPr>
          <w:p>
            <w:pPr>
              <w:autoSpaceDE w:val="0"/>
              <w:autoSpaceDN w:val="0"/>
              <w:adjustRightInd w:val="0"/>
              <w:spacing w:after="0" w:afterLines="0"/>
              <w:jc w:val="center"/>
              <w:rPr>
                <w:rFonts w:hint="eastAsia"/>
                <w:sz w:val="18"/>
                <w:szCs w:val="16"/>
              </w:rPr>
            </w:pPr>
            <w:r>
              <w:rPr>
                <w:sz w:val="18"/>
                <w:szCs w:val="16"/>
              </w:rPr>
              <w:t>Mexico</w:t>
            </w:r>
          </w:p>
        </w:tc>
        <w:tc>
          <w:tcPr>
            <w:tcW w:w="729" w:type="pct"/>
          </w:tcPr>
          <w:p>
            <w:pPr>
              <w:autoSpaceDE w:val="0"/>
              <w:autoSpaceDN w:val="0"/>
              <w:adjustRightInd w:val="0"/>
              <w:spacing w:after="0" w:afterLines="0"/>
              <w:jc w:val="center"/>
              <w:rPr>
                <w:rFonts w:hint="eastAsia"/>
                <w:sz w:val="18"/>
                <w:szCs w:val="16"/>
              </w:rPr>
            </w:pPr>
            <w:r>
              <w:rPr>
                <w:sz w:val="18"/>
                <w:szCs w:val="16"/>
              </w:rPr>
              <w:t>246</w:t>
            </w:r>
          </w:p>
        </w:tc>
        <w:tc>
          <w:tcPr>
            <w:tcW w:w="1853" w:type="pct"/>
          </w:tcPr>
          <w:p>
            <w:pPr>
              <w:autoSpaceDE w:val="0"/>
              <w:autoSpaceDN w:val="0"/>
              <w:adjustRightInd w:val="0"/>
              <w:spacing w:after="0" w:afterLines="0"/>
              <w:jc w:val="center"/>
              <w:rPr>
                <w:rFonts w:hint="eastAsia"/>
                <w:sz w:val="18"/>
                <w:szCs w:val="16"/>
              </w:rPr>
            </w:pPr>
            <w:r>
              <w:rPr>
                <w:sz w:val="18"/>
                <w:szCs w:val="16"/>
              </w:rPr>
              <w:t>British Indian Ocean Territory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54</w:t>
            </w:r>
          </w:p>
        </w:tc>
        <w:tc>
          <w:tcPr>
            <w:tcW w:w="1694" w:type="pct"/>
          </w:tcPr>
          <w:p>
            <w:pPr>
              <w:autoSpaceDE w:val="0"/>
              <w:autoSpaceDN w:val="0"/>
              <w:adjustRightInd w:val="0"/>
              <w:spacing w:after="0" w:afterLines="0"/>
              <w:jc w:val="center"/>
              <w:rPr>
                <w:rFonts w:hint="eastAsia"/>
                <w:sz w:val="18"/>
                <w:szCs w:val="16"/>
              </w:rPr>
            </w:pPr>
            <w:r>
              <w:rPr>
                <w:sz w:val="18"/>
                <w:szCs w:val="16"/>
              </w:rPr>
              <w:t>Argentina</w:t>
            </w:r>
          </w:p>
        </w:tc>
        <w:tc>
          <w:tcPr>
            <w:tcW w:w="729" w:type="pct"/>
          </w:tcPr>
          <w:p>
            <w:pPr>
              <w:autoSpaceDE w:val="0"/>
              <w:autoSpaceDN w:val="0"/>
              <w:adjustRightInd w:val="0"/>
              <w:spacing w:after="0" w:afterLines="0"/>
              <w:jc w:val="center"/>
              <w:rPr>
                <w:rFonts w:hint="eastAsia"/>
                <w:sz w:val="18"/>
                <w:szCs w:val="16"/>
              </w:rPr>
            </w:pPr>
            <w:r>
              <w:rPr>
                <w:sz w:val="18"/>
                <w:szCs w:val="16"/>
              </w:rPr>
              <w:t>500</w:t>
            </w:r>
          </w:p>
        </w:tc>
        <w:tc>
          <w:tcPr>
            <w:tcW w:w="1853" w:type="pct"/>
          </w:tcPr>
          <w:p>
            <w:pPr>
              <w:autoSpaceDE w:val="0"/>
              <w:autoSpaceDN w:val="0"/>
              <w:adjustRightInd w:val="0"/>
              <w:spacing w:after="0" w:afterLines="0"/>
              <w:jc w:val="center"/>
              <w:rPr>
                <w:rFonts w:hint="eastAsia"/>
                <w:sz w:val="18"/>
                <w:szCs w:val="16"/>
              </w:rPr>
            </w:pPr>
            <w:r>
              <w:rPr>
                <w:sz w:val="18"/>
                <w:szCs w:val="16"/>
              </w:rPr>
              <w:t>Falkland Islands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55</w:t>
            </w:r>
          </w:p>
        </w:tc>
        <w:tc>
          <w:tcPr>
            <w:tcW w:w="1694" w:type="pct"/>
          </w:tcPr>
          <w:p>
            <w:pPr>
              <w:autoSpaceDE w:val="0"/>
              <w:autoSpaceDN w:val="0"/>
              <w:adjustRightInd w:val="0"/>
              <w:spacing w:after="0" w:afterLines="0"/>
              <w:jc w:val="center"/>
              <w:rPr>
                <w:rFonts w:hint="eastAsia"/>
                <w:sz w:val="18"/>
                <w:szCs w:val="16"/>
              </w:rPr>
            </w:pPr>
            <w:r>
              <w:rPr>
                <w:sz w:val="18"/>
                <w:szCs w:val="16"/>
              </w:rPr>
              <w:t>Brazil</w:t>
            </w:r>
          </w:p>
        </w:tc>
        <w:tc>
          <w:tcPr>
            <w:tcW w:w="729" w:type="pct"/>
          </w:tcPr>
          <w:p>
            <w:pPr>
              <w:autoSpaceDE w:val="0"/>
              <w:autoSpaceDN w:val="0"/>
              <w:adjustRightInd w:val="0"/>
              <w:spacing w:after="0" w:afterLines="0"/>
              <w:jc w:val="center"/>
              <w:rPr>
                <w:rFonts w:hint="eastAsia"/>
                <w:sz w:val="18"/>
                <w:szCs w:val="16"/>
              </w:rPr>
            </w:pPr>
            <w:r>
              <w:rPr>
                <w:sz w:val="18"/>
                <w:szCs w:val="16"/>
              </w:rPr>
              <w:t>502</w:t>
            </w:r>
          </w:p>
        </w:tc>
        <w:tc>
          <w:tcPr>
            <w:tcW w:w="1853" w:type="pct"/>
          </w:tcPr>
          <w:p>
            <w:pPr>
              <w:autoSpaceDE w:val="0"/>
              <w:autoSpaceDN w:val="0"/>
              <w:adjustRightInd w:val="0"/>
              <w:spacing w:after="0" w:afterLines="0"/>
              <w:jc w:val="center"/>
              <w:rPr>
                <w:rFonts w:hint="eastAsia"/>
                <w:sz w:val="18"/>
                <w:szCs w:val="16"/>
              </w:rPr>
            </w:pPr>
            <w:r>
              <w:rPr>
                <w:sz w:val="18"/>
                <w:szCs w:val="16"/>
              </w:rPr>
              <w:t>Guatemala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56</w:t>
            </w:r>
          </w:p>
        </w:tc>
        <w:tc>
          <w:tcPr>
            <w:tcW w:w="1694" w:type="pct"/>
          </w:tcPr>
          <w:p>
            <w:pPr>
              <w:autoSpaceDE w:val="0"/>
              <w:autoSpaceDN w:val="0"/>
              <w:adjustRightInd w:val="0"/>
              <w:spacing w:after="0" w:afterLines="0"/>
              <w:jc w:val="center"/>
              <w:rPr>
                <w:rFonts w:hint="eastAsia"/>
                <w:sz w:val="18"/>
                <w:szCs w:val="16"/>
              </w:rPr>
            </w:pPr>
            <w:r>
              <w:rPr>
                <w:sz w:val="18"/>
                <w:szCs w:val="16"/>
              </w:rPr>
              <w:t>Chile</w:t>
            </w:r>
          </w:p>
        </w:tc>
        <w:tc>
          <w:tcPr>
            <w:tcW w:w="729" w:type="pct"/>
          </w:tcPr>
          <w:p>
            <w:pPr>
              <w:autoSpaceDE w:val="0"/>
              <w:autoSpaceDN w:val="0"/>
              <w:adjustRightInd w:val="0"/>
              <w:spacing w:after="0" w:afterLines="0"/>
              <w:jc w:val="center"/>
              <w:rPr>
                <w:rFonts w:hint="eastAsia"/>
                <w:sz w:val="18"/>
                <w:szCs w:val="16"/>
              </w:rPr>
            </w:pPr>
            <w:r>
              <w:rPr>
                <w:sz w:val="18"/>
                <w:szCs w:val="16"/>
              </w:rPr>
              <w:t>591</w:t>
            </w:r>
          </w:p>
        </w:tc>
        <w:tc>
          <w:tcPr>
            <w:tcW w:w="1853" w:type="pct"/>
          </w:tcPr>
          <w:p>
            <w:pPr>
              <w:autoSpaceDE w:val="0"/>
              <w:autoSpaceDN w:val="0"/>
              <w:adjustRightInd w:val="0"/>
              <w:spacing w:after="0" w:afterLines="0"/>
              <w:jc w:val="center"/>
              <w:rPr>
                <w:rFonts w:hint="eastAsia"/>
                <w:sz w:val="18"/>
                <w:szCs w:val="16"/>
              </w:rPr>
            </w:pPr>
            <w:r>
              <w:rPr>
                <w:sz w:val="18"/>
                <w:szCs w:val="16"/>
              </w:rPr>
              <w:t>Bolivia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57</w:t>
            </w:r>
          </w:p>
        </w:tc>
        <w:tc>
          <w:tcPr>
            <w:tcW w:w="1694" w:type="pct"/>
          </w:tcPr>
          <w:p>
            <w:pPr>
              <w:autoSpaceDE w:val="0"/>
              <w:autoSpaceDN w:val="0"/>
              <w:adjustRightInd w:val="0"/>
              <w:spacing w:after="0" w:afterLines="0"/>
              <w:jc w:val="center"/>
              <w:rPr>
                <w:rFonts w:hint="eastAsia"/>
                <w:sz w:val="18"/>
                <w:szCs w:val="16"/>
              </w:rPr>
            </w:pPr>
            <w:r>
              <w:rPr>
                <w:sz w:val="18"/>
                <w:szCs w:val="16"/>
              </w:rPr>
              <w:t>Colombia</w:t>
            </w:r>
          </w:p>
        </w:tc>
        <w:tc>
          <w:tcPr>
            <w:tcW w:w="729" w:type="pct"/>
          </w:tcPr>
          <w:p>
            <w:pPr>
              <w:autoSpaceDE w:val="0"/>
              <w:autoSpaceDN w:val="0"/>
              <w:adjustRightInd w:val="0"/>
              <w:spacing w:after="0" w:afterLines="0"/>
              <w:jc w:val="center"/>
              <w:rPr>
                <w:rFonts w:hint="eastAsia"/>
                <w:sz w:val="18"/>
                <w:szCs w:val="16"/>
              </w:rPr>
            </w:pPr>
            <w:r>
              <w:rPr>
                <w:sz w:val="18"/>
                <w:szCs w:val="16"/>
              </w:rPr>
              <w:t>593</w:t>
            </w:r>
          </w:p>
        </w:tc>
        <w:tc>
          <w:tcPr>
            <w:tcW w:w="1853" w:type="pct"/>
          </w:tcPr>
          <w:p>
            <w:pPr>
              <w:autoSpaceDE w:val="0"/>
              <w:autoSpaceDN w:val="0"/>
              <w:adjustRightInd w:val="0"/>
              <w:spacing w:after="0" w:afterLines="0"/>
              <w:jc w:val="center"/>
              <w:rPr>
                <w:rFonts w:hint="eastAsia"/>
                <w:sz w:val="18"/>
                <w:szCs w:val="16"/>
              </w:rPr>
            </w:pPr>
            <w:r>
              <w:rPr>
                <w:sz w:val="18"/>
                <w:szCs w:val="16"/>
              </w:rPr>
              <w:t>Ecuador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58</w:t>
            </w:r>
          </w:p>
        </w:tc>
        <w:tc>
          <w:tcPr>
            <w:tcW w:w="1694" w:type="pct"/>
          </w:tcPr>
          <w:p>
            <w:pPr>
              <w:autoSpaceDE w:val="0"/>
              <w:autoSpaceDN w:val="0"/>
              <w:adjustRightInd w:val="0"/>
              <w:spacing w:after="0" w:afterLines="0"/>
              <w:jc w:val="center"/>
              <w:rPr>
                <w:rFonts w:hint="eastAsia"/>
                <w:sz w:val="18"/>
                <w:szCs w:val="16"/>
              </w:rPr>
            </w:pPr>
            <w:r>
              <w:rPr>
                <w:sz w:val="18"/>
                <w:szCs w:val="16"/>
              </w:rPr>
              <w:t>Venezuela</w:t>
            </w:r>
          </w:p>
        </w:tc>
        <w:tc>
          <w:tcPr>
            <w:tcW w:w="729" w:type="pct"/>
          </w:tcPr>
          <w:p>
            <w:pPr>
              <w:autoSpaceDE w:val="0"/>
              <w:autoSpaceDN w:val="0"/>
              <w:adjustRightInd w:val="0"/>
              <w:spacing w:after="0" w:afterLines="0"/>
              <w:jc w:val="center"/>
              <w:rPr>
                <w:rFonts w:hint="eastAsia"/>
                <w:sz w:val="18"/>
                <w:szCs w:val="16"/>
              </w:rPr>
            </w:pPr>
            <w:r>
              <w:rPr>
                <w:sz w:val="18"/>
                <w:szCs w:val="16"/>
              </w:rPr>
              <w:t>594</w:t>
            </w:r>
          </w:p>
        </w:tc>
        <w:tc>
          <w:tcPr>
            <w:tcW w:w="1853" w:type="pct"/>
          </w:tcPr>
          <w:p>
            <w:pPr>
              <w:autoSpaceDE w:val="0"/>
              <w:autoSpaceDN w:val="0"/>
              <w:adjustRightInd w:val="0"/>
              <w:spacing w:after="0" w:afterLines="0"/>
              <w:jc w:val="center"/>
              <w:rPr>
                <w:rFonts w:hint="eastAsia"/>
                <w:sz w:val="18"/>
                <w:szCs w:val="16"/>
              </w:rPr>
            </w:pPr>
            <w:r>
              <w:rPr>
                <w:sz w:val="18"/>
                <w:szCs w:val="16"/>
              </w:rPr>
              <w:t>French Guiana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60</w:t>
            </w:r>
          </w:p>
        </w:tc>
        <w:tc>
          <w:tcPr>
            <w:tcW w:w="1694" w:type="pct"/>
          </w:tcPr>
          <w:p>
            <w:pPr>
              <w:autoSpaceDE w:val="0"/>
              <w:autoSpaceDN w:val="0"/>
              <w:adjustRightInd w:val="0"/>
              <w:spacing w:after="0" w:afterLines="0"/>
              <w:jc w:val="center"/>
              <w:rPr>
                <w:rFonts w:hint="eastAsia"/>
                <w:sz w:val="18"/>
                <w:szCs w:val="16"/>
              </w:rPr>
            </w:pPr>
            <w:r>
              <w:rPr>
                <w:sz w:val="18"/>
                <w:szCs w:val="16"/>
              </w:rPr>
              <w:t>Malaysia</w:t>
            </w:r>
          </w:p>
        </w:tc>
        <w:tc>
          <w:tcPr>
            <w:tcW w:w="729" w:type="pct"/>
          </w:tcPr>
          <w:p>
            <w:pPr>
              <w:autoSpaceDE w:val="0"/>
              <w:autoSpaceDN w:val="0"/>
              <w:adjustRightInd w:val="0"/>
              <w:spacing w:after="0" w:afterLines="0"/>
              <w:jc w:val="center"/>
              <w:rPr>
                <w:rFonts w:hint="eastAsia"/>
                <w:sz w:val="18"/>
                <w:szCs w:val="16"/>
              </w:rPr>
            </w:pPr>
            <w:r>
              <w:rPr>
                <w:sz w:val="18"/>
                <w:szCs w:val="16"/>
              </w:rPr>
              <w:t>595</w:t>
            </w:r>
          </w:p>
        </w:tc>
        <w:tc>
          <w:tcPr>
            <w:tcW w:w="1853" w:type="pct"/>
          </w:tcPr>
          <w:p>
            <w:pPr>
              <w:autoSpaceDE w:val="0"/>
              <w:autoSpaceDN w:val="0"/>
              <w:adjustRightInd w:val="0"/>
              <w:spacing w:after="0" w:afterLines="0"/>
              <w:jc w:val="center"/>
              <w:rPr>
                <w:rFonts w:hint="eastAsia"/>
                <w:sz w:val="18"/>
                <w:szCs w:val="16"/>
              </w:rPr>
            </w:pPr>
            <w:r>
              <w:rPr>
                <w:sz w:val="18"/>
                <w:szCs w:val="16"/>
              </w:rPr>
              <w:t>Paraguay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62</w:t>
            </w:r>
          </w:p>
        </w:tc>
        <w:tc>
          <w:tcPr>
            <w:tcW w:w="1694" w:type="pct"/>
          </w:tcPr>
          <w:p>
            <w:pPr>
              <w:autoSpaceDE w:val="0"/>
              <w:autoSpaceDN w:val="0"/>
              <w:adjustRightInd w:val="0"/>
              <w:spacing w:after="0" w:afterLines="0"/>
              <w:jc w:val="center"/>
              <w:rPr>
                <w:rFonts w:hint="eastAsia"/>
                <w:sz w:val="18"/>
                <w:szCs w:val="16"/>
              </w:rPr>
            </w:pPr>
            <w:r>
              <w:rPr>
                <w:sz w:val="18"/>
                <w:szCs w:val="16"/>
              </w:rPr>
              <w:t>Indonesia</w:t>
            </w:r>
          </w:p>
        </w:tc>
        <w:tc>
          <w:tcPr>
            <w:tcW w:w="729" w:type="pct"/>
          </w:tcPr>
          <w:p>
            <w:pPr>
              <w:autoSpaceDE w:val="0"/>
              <w:autoSpaceDN w:val="0"/>
              <w:adjustRightInd w:val="0"/>
              <w:spacing w:after="0" w:afterLines="0"/>
              <w:jc w:val="center"/>
              <w:rPr>
                <w:rFonts w:hint="eastAsia"/>
                <w:sz w:val="18"/>
                <w:szCs w:val="16"/>
              </w:rPr>
            </w:pPr>
            <w:r>
              <w:rPr>
                <w:sz w:val="18"/>
                <w:szCs w:val="16"/>
              </w:rPr>
              <w:t>597</w:t>
            </w:r>
          </w:p>
        </w:tc>
        <w:tc>
          <w:tcPr>
            <w:tcW w:w="1853" w:type="pct"/>
          </w:tcPr>
          <w:p>
            <w:pPr>
              <w:autoSpaceDE w:val="0"/>
              <w:autoSpaceDN w:val="0"/>
              <w:adjustRightInd w:val="0"/>
              <w:spacing w:after="0" w:afterLines="0"/>
              <w:jc w:val="center"/>
              <w:rPr>
                <w:rFonts w:hint="eastAsia"/>
                <w:sz w:val="18"/>
                <w:szCs w:val="16"/>
              </w:rPr>
            </w:pPr>
            <w:r>
              <w:rPr>
                <w:sz w:val="18"/>
                <w:szCs w:val="16"/>
              </w:rPr>
              <w:t>Suriname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63</w:t>
            </w:r>
          </w:p>
        </w:tc>
        <w:tc>
          <w:tcPr>
            <w:tcW w:w="1694" w:type="pct"/>
          </w:tcPr>
          <w:p>
            <w:pPr>
              <w:autoSpaceDE w:val="0"/>
              <w:autoSpaceDN w:val="0"/>
              <w:adjustRightInd w:val="0"/>
              <w:spacing w:after="0" w:afterLines="0"/>
              <w:jc w:val="center"/>
              <w:rPr>
                <w:rFonts w:hint="eastAsia"/>
                <w:sz w:val="18"/>
                <w:szCs w:val="16"/>
              </w:rPr>
            </w:pPr>
            <w:r>
              <w:rPr>
                <w:sz w:val="18"/>
                <w:szCs w:val="16"/>
              </w:rPr>
              <w:t>Philippines</w:t>
            </w:r>
          </w:p>
        </w:tc>
        <w:tc>
          <w:tcPr>
            <w:tcW w:w="729" w:type="pct"/>
          </w:tcPr>
          <w:p>
            <w:pPr>
              <w:autoSpaceDE w:val="0"/>
              <w:autoSpaceDN w:val="0"/>
              <w:adjustRightInd w:val="0"/>
              <w:spacing w:after="0" w:afterLines="0"/>
              <w:jc w:val="center"/>
              <w:rPr>
                <w:rFonts w:hint="eastAsia"/>
                <w:sz w:val="18"/>
                <w:szCs w:val="16"/>
              </w:rPr>
            </w:pPr>
            <w:r>
              <w:rPr>
                <w:sz w:val="18"/>
                <w:szCs w:val="16"/>
              </w:rPr>
              <w:t>598</w:t>
            </w:r>
          </w:p>
        </w:tc>
        <w:tc>
          <w:tcPr>
            <w:tcW w:w="1853" w:type="pct"/>
          </w:tcPr>
          <w:p>
            <w:pPr>
              <w:autoSpaceDE w:val="0"/>
              <w:autoSpaceDN w:val="0"/>
              <w:adjustRightInd w:val="0"/>
              <w:spacing w:after="0" w:afterLines="0"/>
              <w:jc w:val="center"/>
              <w:rPr>
                <w:rFonts w:hint="eastAsia"/>
                <w:sz w:val="18"/>
                <w:szCs w:val="16"/>
              </w:rPr>
            </w:pPr>
            <w:r>
              <w:rPr>
                <w:sz w:val="18"/>
                <w:szCs w:val="16"/>
              </w:rPr>
              <w:t>Uruguay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64</w:t>
            </w:r>
          </w:p>
        </w:tc>
        <w:tc>
          <w:tcPr>
            <w:tcW w:w="1694" w:type="pct"/>
          </w:tcPr>
          <w:p>
            <w:pPr>
              <w:autoSpaceDE w:val="0"/>
              <w:autoSpaceDN w:val="0"/>
              <w:adjustRightInd w:val="0"/>
              <w:spacing w:after="0" w:afterLines="0"/>
              <w:jc w:val="center"/>
              <w:rPr>
                <w:rFonts w:hint="eastAsia"/>
                <w:sz w:val="18"/>
                <w:szCs w:val="16"/>
              </w:rPr>
            </w:pPr>
            <w:r>
              <w:rPr>
                <w:sz w:val="18"/>
                <w:szCs w:val="16"/>
              </w:rPr>
              <w:t>New Zealand</w:t>
            </w:r>
          </w:p>
        </w:tc>
        <w:tc>
          <w:tcPr>
            <w:tcW w:w="729" w:type="pct"/>
          </w:tcPr>
          <w:p>
            <w:pPr>
              <w:autoSpaceDE w:val="0"/>
              <w:autoSpaceDN w:val="0"/>
              <w:adjustRightInd w:val="0"/>
              <w:spacing w:after="0" w:afterLines="0"/>
              <w:jc w:val="center"/>
              <w:rPr>
                <w:rFonts w:hint="eastAsia"/>
                <w:sz w:val="18"/>
                <w:szCs w:val="16"/>
              </w:rPr>
            </w:pPr>
            <w:r>
              <w:rPr>
                <w:sz w:val="18"/>
                <w:szCs w:val="16"/>
              </w:rPr>
              <w:t>670</w:t>
            </w:r>
          </w:p>
        </w:tc>
        <w:tc>
          <w:tcPr>
            <w:tcW w:w="1853" w:type="pct"/>
          </w:tcPr>
          <w:p>
            <w:pPr>
              <w:autoSpaceDE w:val="0"/>
              <w:autoSpaceDN w:val="0"/>
              <w:adjustRightInd w:val="0"/>
              <w:spacing w:after="0" w:afterLines="0"/>
              <w:jc w:val="center"/>
              <w:rPr>
                <w:rFonts w:hint="eastAsia"/>
                <w:sz w:val="18"/>
                <w:szCs w:val="16"/>
              </w:rPr>
            </w:pPr>
            <w:r>
              <w:rPr>
                <w:sz w:val="18"/>
                <w:szCs w:val="16"/>
              </w:rPr>
              <w:t>Timor-Leste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66</w:t>
            </w:r>
          </w:p>
        </w:tc>
        <w:tc>
          <w:tcPr>
            <w:tcW w:w="1694" w:type="pct"/>
          </w:tcPr>
          <w:p>
            <w:pPr>
              <w:autoSpaceDE w:val="0"/>
              <w:autoSpaceDN w:val="0"/>
              <w:adjustRightInd w:val="0"/>
              <w:spacing w:after="0" w:afterLines="0"/>
              <w:jc w:val="center"/>
              <w:rPr>
                <w:rFonts w:hint="eastAsia"/>
                <w:sz w:val="18"/>
                <w:szCs w:val="16"/>
              </w:rPr>
            </w:pPr>
            <w:r>
              <w:rPr>
                <w:sz w:val="18"/>
                <w:szCs w:val="16"/>
              </w:rPr>
              <w:t>Thailand</w:t>
            </w:r>
          </w:p>
        </w:tc>
        <w:tc>
          <w:tcPr>
            <w:tcW w:w="729" w:type="pct"/>
          </w:tcPr>
          <w:p>
            <w:pPr>
              <w:autoSpaceDE w:val="0"/>
              <w:autoSpaceDN w:val="0"/>
              <w:adjustRightInd w:val="0"/>
              <w:spacing w:after="0" w:afterLines="0"/>
              <w:jc w:val="center"/>
              <w:rPr>
                <w:rFonts w:hint="eastAsia"/>
                <w:sz w:val="18"/>
                <w:szCs w:val="16"/>
              </w:rPr>
            </w:pPr>
            <w:r>
              <w:rPr>
                <w:sz w:val="18"/>
                <w:szCs w:val="16"/>
              </w:rPr>
              <w:t>672</w:t>
            </w:r>
          </w:p>
        </w:tc>
        <w:tc>
          <w:tcPr>
            <w:tcW w:w="1853" w:type="pct"/>
          </w:tcPr>
          <w:p>
            <w:pPr>
              <w:autoSpaceDE w:val="0"/>
              <w:autoSpaceDN w:val="0"/>
              <w:adjustRightInd w:val="0"/>
              <w:spacing w:after="0" w:afterLines="0"/>
              <w:jc w:val="center"/>
              <w:rPr>
                <w:rFonts w:hint="eastAsia"/>
                <w:sz w:val="18"/>
                <w:szCs w:val="16"/>
              </w:rPr>
            </w:pPr>
            <w:r>
              <w:rPr>
                <w:sz w:val="18"/>
                <w:szCs w:val="16"/>
              </w:rPr>
              <w:t>Norfolk Island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81</w:t>
            </w:r>
          </w:p>
        </w:tc>
        <w:tc>
          <w:tcPr>
            <w:tcW w:w="1694" w:type="pct"/>
          </w:tcPr>
          <w:p>
            <w:pPr>
              <w:autoSpaceDE w:val="0"/>
              <w:autoSpaceDN w:val="0"/>
              <w:adjustRightInd w:val="0"/>
              <w:spacing w:after="0" w:afterLines="0"/>
              <w:jc w:val="center"/>
              <w:rPr>
                <w:rFonts w:hint="eastAsia"/>
                <w:sz w:val="18"/>
                <w:szCs w:val="16"/>
              </w:rPr>
            </w:pPr>
            <w:r>
              <w:rPr>
                <w:sz w:val="18"/>
                <w:szCs w:val="16"/>
              </w:rPr>
              <w:t>Japan</w:t>
            </w:r>
          </w:p>
        </w:tc>
        <w:tc>
          <w:tcPr>
            <w:tcW w:w="729" w:type="pct"/>
          </w:tcPr>
          <w:p>
            <w:pPr>
              <w:autoSpaceDE w:val="0"/>
              <w:autoSpaceDN w:val="0"/>
              <w:adjustRightInd w:val="0"/>
              <w:spacing w:after="0" w:afterLines="0"/>
              <w:jc w:val="center"/>
              <w:rPr>
                <w:rFonts w:hint="eastAsia"/>
                <w:sz w:val="18"/>
                <w:szCs w:val="16"/>
              </w:rPr>
            </w:pPr>
            <w:r>
              <w:rPr>
                <w:sz w:val="18"/>
                <w:szCs w:val="16"/>
              </w:rPr>
              <w:t>674</w:t>
            </w:r>
          </w:p>
        </w:tc>
        <w:tc>
          <w:tcPr>
            <w:tcW w:w="1853" w:type="pct"/>
          </w:tcPr>
          <w:p>
            <w:pPr>
              <w:autoSpaceDE w:val="0"/>
              <w:autoSpaceDN w:val="0"/>
              <w:adjustRightInd w:val="0"/>
              <w:spacing w:after="0" w:afterLines="0"/>
              <w:jc w:val="center"/>
              <w:rPr>
                <w:rFonts w:hint="eastAsia"/>
                <w:sz w:val="18"/>
                <w:szCs w:val="16"/>
              </w:rPr>
            </w:pPr>
            <w:r>
              <w:rPr>
                <w:sz w:val="18"/>
                <w:szCs w:val="16"/>
              </w:rPr>
              <w:t>Nauru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82</w:t>
            </w:r>
          </w:p>
        </w:tc>
        <w:tc>
          <w:tcPr>
            <w:tcW w:w="1694" w:type="pct"/>
          </w:tcPr>
          <w:p>
            <w:pPr>
              <w:autoSpaceDE w:val="0"/>
              <w:autoSpaceDN w:val="0"/>
              <w:adjustRightInd w:val="0"/>
              <w:spacing w:after="0" w:afterLines="0"/>
              <w:jc w:val="center"/>
              <w:rPr>
                <w:rFonts w:hint="eastAsia"/>
                <w:sz w:val="18"/>
                <w:szCs w:val="16"/>
              </w:rPr>
            </w:pPr>
            <w:r>
              <w:rPr>
                <w:sz w:val="18"/>
                <w:szCs w:val="16"/>
              </w:rPr>
              <w:t>Republic of Korea</w:t>
            </w:r>
          </w:p>
        </w:tc>
        <w:tc>
          <w:tcPr>
            <w:tcW w:w="729" w:type="pct"/>
          </w:tcPr>
          <w:p>
            <w:pPr>
              <w:autoSpaceDE w:val="0"/>
              <w:autoSpaceDN w:val="0"/>
              <w:adjustRightInd w:val="0"/>
              <w:spacing w:after="0" w:afterLines="0"/>
              <w:jc w:val="center"/>
              <w:rPr>
                <w:rFonts w:hint="eastAsia"/>
                <w:sz w:val="18"/>
                <w:szCs w:val="16"/>
              </w:rPr>
            </w:pPr>
            <w:r>
              <w:rPr>
                <w:sz w:val="18"/>
                <w:szCs w:val="16"/>
              </w:rPr>
              <w:t>675</w:t>
            </w:r>
          </w:p>
        </w:tc>
        <w:tc>
          <w:tcPr>
            <w:tcW w:w="1853" w:type="pct"/>
          </w:tcPr>
          <w:p>
            <w:pPr>
              <w:autoSpaceDE w:val="0"/>
              <w:autoSpaceDN w:val="0"/>
              <w:adjustRightInd w:val="0"/>
              <w:spacing w:after="0" w:afterLines="0"/>
              <w:jc w:val="center"/>
              <w:rPr>
                <w:rFonts w:hint="eastAsia"/>
                <w:sz w:val="18"/>
                <w:szCs w:val="16"/>
              </w:rPr>
            </w:pPr>
            <w:r>
              <w:rPr>
                <w:sz w:val="18"/>
                <w:szCs w:val="16"/>
              </w:rPr>
              <w:t>Papua New Guinea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84</w:t>
            </w:r>
          </w:p>
        </w:tc>
        <w:tc>
          <w:tcPr>
            <w:tcW w:w="1694" w:type="pct"/>
          </w:tcPr>
          <w:p>
            <w:pPr>
              <w:autoSpaceDE w:val="0"/>
              <w:autoSpaceDN w:val="0"/>
              <w:adjustRightInd w:val="0"/>
              <w:spacing w:after="0" w:afterLines="0"/>
              <w:jc w:val="center"/>
              <w:rPr>
                <w:rFonts w:hint="eastAsia"/>
                <w:sz w:val="18"/>
                <w:szCs w:val="16"/>
              </w:rPr>
            </w:pPr>
            <w:r>
              <w:rPr>
                <w:sz w:val="18"/>
                <w:szCs w:val="16"/>
              </w:rPr>
              <w:t>Vietnam</w:t>
            </w:r>
          </w:p>
        </w:tc>
        <w:tc>
          <w:tcPr>
            <w:tcW w:w="729" w:type="pct"/>
          </w:tcPr>
          <w:p>
            <w:pPr>
              <w:autoSpaceDE w:val="0"/>
              <w:autoSpaceDN w:val="0"/>
              <w:adjustRightInd w:val="0"/>
              <w:spacing w:after="0" w:afterLines="0"/>
              <w:jc w:val="center"/>
              <w:rPr>
                <w:rFonts w:hint="eastAsia"/>
                <w:sz w:val="18"/>
                <w:szCs w:val="16"/>
              </w:rPr>
            </w:pPr>
            <w:r>
              <w:rPr>
                <w:sz w:val="18"/>
                <w:szCs w:val="16"/>
              </w:rPr>
              <w:t>677</w:t>
            </w:r>
          </w:p>
        </w:tc>
        <w:tc>
          <w:tcPr>
            <w:tcW w:w="1853" w:type="pct"/>
          </w:tcPr>
          <w:p>
            <w:pPr>
              <w:autoSpaceDE w:val="0"/>
              <w:autoSpaceDN w:val="0"/>
              <w:adjustRightInd w:val="0"/>
              <w:spacing w:after="0" w:afterLines="0"/>
              <w:jc w:val="center"/>
              <w:rPr>
                <w:rFonts w:hint="eastAsia"/>
                <w:sz w:val="18"/>
                <w:szCs w:val="16"/>
              </w:rPr>
            </w:pPr>
            <w:r>
              <w:rPr>
                <w:sz w:val="18"/>
                <w:szCs w:val="16"/>
              </w:rPr>
              <w:t>Solomon Islands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1</w:t>
            </w:r>
          </w:p>
        </w:tc>
        <w:tc>
          <w:tcPr>
            <w:tcW w:w="1694" w:type="pct"/>
          </w:tcPr>
          <w:p>
            <w:pPr>
              <w:autoSpaceDE w:val="0"/>
              <w:autoSpaceDN w:val="0"/>
              <w:adjustRightInd w:val="0"/>
              <w:spacing w:after="0" w:afterLines="0"/>
              <w:jc w:val="center"/>
              <w:rPr>
                <w:rFonts w:hint="eastAsia"/>
                <w:sz w:val="18"/>
                <w:szCs w:val="16"/>
              </w:rPr>
            </w:pPr>
            <w:r>
              <w:rPr>
                <w:sz w:val="18"/>
                <w:szCs w:val="16"/>
              </w:rPr>
              <w:t>United States</w:t>
            </w:r>
          </w:p>
        </w:tc>
        <w:tc>
          <w:tcPr>
            <w:tcW w:w="729" w:type="pct"/>
          </w:tcPr>
          <w:p>
            <w:pPr>
              <w:autoSpaceDE w:val="0"/>
              <w:autoSpaceDN w:val="0"/>
              <w:adjustRightInd w:val="0"/>
              <w:spacing w:after="0" w:afterLines="0"/>
              <w:jc w:val="center"/>
              <w:rPr>
                <w:rFonts w:hint="eastAsia"/>
                <w:sz w:val="18"/>
                <w:szCs w:val="16"/>
              </w:rPr>
            </w:pPr>
            <w:r>
              <w:rPr>
                <w:sz w:val="18"/>
                <w:szCs w:val="16"/>
              </w:rPr>
              <w:t>95</w:t>
            </w:r>
          </w:p>
        </w:tc>
        <w:tc>
          <w:tcPr>
            <w:tcW w:w="1853" w:type="pct"/>
          </w:tcPr>
          <w:p>
            <w:pPr>
              <w:autoSpaceDE w:val="0"/>
              <w:autoSpaceDN w:val="0"/>
              <w:adjustRightInd w:val="0"/>
              <w:spacing w:after="0" w:afterLines="0"/>
              <w:jc w:val="center"/>
              <w:rPr>
                <w:rFonts w:hint="eastAsia"/>
                <w:sz w:val="18"/>
                <w:szCs w:val="16"/>
              </w:rPr>
            </w:pPr>
            <w:r>
              <w:rPr>
                <w:sz w:val="18"/>
                <w:szCs w:val="16"/>
              </w:rPr>
              <w:t>Myanmar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1</w:t>
            </w:r>
          </w:p>
        </w:tc>
        <w:tc>
          <w:tcPr>
            <w:tcW w:w="1694" w:type="pct"/>
          </w:tcPr>
          <w:p>
            <w:pPr>
              <w:autoSpaceDE w:val="0"/>
              <w:autoSpaceDN w:val="0"/>
              <w:adjustRightInd w:val="0"/>
              <w:spacing w:after="0" w:afterLines="0"/>
              <w:jc w:val="center"/>
              <w:rPr>
                <w:rFonts w:hint="eastAsia"/>
                <w:sz w:val="18"/>
                <w:szCs w:val="16"/>
              </w:rPr>
            </w:pPr>
            <w:r>
              <w:rPr>
                <w:sz w:val="18"/>
                <w:szCs w:val="16"/>
              </w:rPr>
              <w:t>Canada</w:t>
            </w:r>
          </w:p>
        </w:tc>
        <w:tc>
          <w:tcPr>
            <w:tcW w:w="729" w:type="pct"/>
          </w:tcPr>
          <w:p>
            <w:pPr>
              <w:autoSpaceDE w:val="0"/>
              <w:autoSpaceDN w:val="0"/>
              <w:adjustRightInd w:val="0"/>
              <w:spacing w:after="0" w:afterLines="0"/>
              <w:jc w:val="center"/>
              <w:rPr>
                <w:rFonts w:hint="eastAsia"/>
                <w:sz w:val="18"/>
                <w:szCs w:val="16"/>
              </w:rPr>
            </w:pPr>
            <w:r>
              <w:rPr>
                <w:sz w:val="18"/>
                <w:szCs w:val="16"/>
              </w:rPr>
              <w:t>239</w:t>
            </w:r>
          </w:p>
        </w:tc>
        <w:tc>
          <w:tcPr>
            <w:tcW w:w="1853" w:type="pct"/>
          </w:tcPr>
          <w:p>
            <w:pPr>
              <w:autoSpaceDE w:val="0"/>
              <w:autoSpaceDN w:val="0"/>
              <w:adjustRightInd w:val="0"/>
              <w:spacing w:after="0" w:afterLines="0"/>
              <w:jc w:val="center"/>
              <w:rPr>
                <w:rFonts w:hint="eastAsia"/>
                <w:sz w:val="18"/>
                <w:szCs w:val="16"/>
              </w:rPr>
            </w:pPr>
            <w:r>
              <w:rPr>
                <w:sz w:val="18"/>
                <w:szCs w:val="16"/>
              </w:rPr>
              <w:t>São Tomé and Príncipe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51</w:t>
            </w:r>
          </w:p>
        </w:tc>
        <w:tc>
          <w:tcPr>
            <w:tcW w:w="1694" w:type="pct"/>
          </w:tcPr>
          <w:p>
            <w:pPr>
              <w:autoSpaceDE w:val="0"/>
              <w:autoSpaceDN w:val="0"/>
              <w:adjustRightInd w:val="0"/>
              <w:spacing w:after="0" w:afterLines="0"/>
              <w:jc w:val="center"/>
              <w:rPr>
                <w:rFonts w:hint="eastAsia"/>
                <w:sz w:val="18"/>
                <w:szCs w:val="16"/>
              </w:rPr>
            </w:pPr>
            <w:r>
              <w:rPr>
                <w:sz w:val="18"/>
                <w:szCs w:val="16"/>
              </w:rPr>
              <w:t>Peru</w:t>
            </w:r>
          </w:p>
        </w:tc>
        <w:tc>
          <w:tcPr>
            <w:tcW w:w="729" w:type="pct"/>
          </w:tcPr>
          <w:p>
            <w:pPr>
              <w:autoSpaceDE w:val="0"/>
              <w:autoSpaceDN w:val="0"/>
              <w:adjustRightInd w:val="0"/>
              <w:spacing w:after="0" w:afterLines="0"/>
              <w:jc w:val="center"/>
              <w:rPr>
                <w:rFonts w:hint="eastAsia"/>
                <w:sz w:val="18"/>
                <w:szCs w:val="16"/>
              </w:rPr>
            </w:pPr>
            <w:r>
              <w:rPr>
                <w:sz w:val="18"/>
                <w:szCs w:val="16"/>
              </w:rPr>
              <w:t>245</w:t>
            </w:r>
          </w:p>
        </w:tc>
        <w:tc>
          <w:tcPr>
            <w:tcW w:w="1853" w:type="pct"/>
          </w:tcPr>
          <w:p>
            <w:pPr>
              <w:autoSpaceDE w:val="0"/>
              <w:autoSpaceDN w:val="0"/>
              <w:adjustRightInd w:val="0"/>
              <w:spacing w:after="0" w:afterLines="0"/>
              <w:jc w:val="center"/>
              <w:rPr>
                <w:rFonts w:hint="eastAsia"/>
                <w:sz w:val="18"/>
                <w:szCs w:val="16"/>
              </w:rPr>
            </w:pPr>
            <w:r>
              <w:rPr>
                <w:sz w:val="18"/>
                <w:szCs w:val="16"/>
              </w:rPr>
              <w:t>Guinea-Bissau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52</w:t>
            </w:r>
          </w:p>
        </w:tc>
        <w:tc>
          <w:tcPr>
            <w:tcW w:w="1694" w:type="pct"/>
          </w:tcPr>
          <w:p>
            <w:pPr>
              <w:autoSpaceDE w:val="0"/>
              <w:autoSpaceDN w:val="0"/>
              <w:adjustRightInd w:val="0"/>
              <w:spacing w:after="0" w:afterLines="0"/>
              <w:jc w:val="center"/>
              <w:rPr>
                <w:rFonts w:hint="eastAsia"/>
                <w:sz w:val="18"/>
                <w:szCs w:val="16"/>
              </w:rPr>
            </w:pPr>
            <w:r>
              <w:rPr>
                <w:sz w:val="18"/>
                <w:szCs w:val="16"/>
              </w:rPr>
              <w:t>Mexico</w:t>
            </w:r>
          </w:p>
        </w:tc>
        <w:tc>
          <w:tcPr>
            <w:tcW w:w="729" w:type="pct"/>
          </w:tcPr>
          <w:p>
            <w:pPr>
              <w:autoSpaceDE w:val="0"/>
              <w:autoSpaceDN w:val="0"/>
              <w:adjustRightInd w:val="0"/>
              <w:spacing w:after="0" w:afterLines="0"/>
              <w:jc w:val="center"/>
              <w:rPr>
                <w:rFonts w:hint="eastAsia"/>
                <w:sz w:val="18"/>
                <w:szCs w:val="16"/>
              </w:rPr>
            </w:pPr>
            <w:r>
              <w:rPr>
                <w:sz w:val="18"/>
                <w:szCs w:val="16"/>
              </w:rPr>
              <w:t>246</w:t>
            </w:r>
          </w:p>
        </w:tc>
        <w:tc>
          <w:tcPr>
            <w:tcW w:w="1853" w:type="pct"/>
          </w:tcPr>
          <w:p>
            <w:pPr>
              <w:autoSpaceDE w:val="0"/>
              <w:autoSpaceDN w:val="0"/>
              <w:adjustRightInd w:val="0"/>
              <w:spacing w:after="0" w:afterLines="0"/>
              <w:jc w:val="center"/>
              <w:rPr>
                <w:rFonts w:hint="eastAsia"/>
                <w:sz w:val="18"/>
                <w:szCs w:val="16"/>
              </w:rPr>
            </w:pPr>
            <w:r>
              <w:rPr>
                <w:sz w:val="18"/>
                <w:szCs w:val="16"/>
              </w:rPr>
              <w:t>British Indian Ocean Territory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54</w:t>
            </w:r>
          </w:p>
        </w:tc>
        <w:tc>
          <w:tcPr>
            <w:tcW w:w="1694" w:type="pct"/>
          </w:tcPr>
          <w:p>
            <w:pPr>
              <w:autoSpaceDE w:val="0"/>
              <w:autoSpaceDN w:val="0"/>
              <w:adjustRightInd w:val="0"/>
              <w:spacing w:after="0" w:afterLines="0"/>
              <w:jc w:val="center"/>
              <w:rPr>
                <w:rFonts w:hint="eastAsia"/>
                <w:sz w:val="18"/>
                <w:szCs w:val="16"/>
              </w:rPr>
            </w:pPr>
            <w:r>
              <w:rPr>
                <w:sz w:val="18"/>
                <w:szCs w:val="16"/>
              </w:rPr>
              <w:t>Argentina</w:t>
            </w:r>
          </w:p>
        </w:tc>
        <w:tc>
          <w:tcPr>
            <w:tcW w:w="729" w:type="pct"/>
          </w:tcPr>
          <w:p>
            <w:pPr>
              <w:autoSpaceDE w:val="0"/>
              <w:autoSpaceDN w:val="0"/>
              <w:adjustRightInd w:val="0"/>
              <w:spacing w:after="0" w:afterLines="0"/>
              <w:jc w:val="center"/>
              <w:rPr>
                <w:rFonts w:hint="eastAsia"/>
                <w:sz w:val="18"/>
                <w:szCs w:val="16"/>
              </w:rPr>
            </w:pPr>
            <w:r>
              <w:rPr>
                <w:sz w:val="18"/>
                <w:szCs w:val="16"/>
              </w:rPr>
              <w:t>500</w:t>
            </w:r>
          </w:p>
        </w:tc>
        <w:tc>
          <w:tcPr>
            <w:tcW w:w="1853" w:type="pct"/>
          </w:tcPr>
          <w:p>
            <w:pPr>
              <w:autoSpaceDE w:val="0"/>
              <w:autoSpaceDN w:val="0"/>
              <w:adjustRightInd w:val="0"/>
              <w:spacing w:after="0" w:afterLines="0"/>
              <w:jc w:val="center"/>
              <w:rPr>
                <w:rFonts w:hint="eastAsia"/>
                <w:sz w:val="18"/>
                <w:szCs w:val="16"/>
              </w:rPr>
            </w:pPr>
            <w:r>
              <w:rPr>
                <w:sz w:val="18"/>
                <w:szCs w:val="16"/>
              </w:rPr>
              <w:t>Falkland Islands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55</w:t>
            </w:r>
          </w:p>
        </w:tc>
        <w:tc>
          <w:tcPr>
            <w:tcW w:w="1694" w:type="pct"/>
          </w:tcPr>
          <w:p>
            <w:pPr>
              <w:autoSpaceDE w:val="0"/>
              <w:autoSpaceDN w:val="0"/>
              <w:adjustRightInd w:val="0"/>
              <w:spacing w:after="0" w:afterLines="0"/>
              <w:jc w:val="center"/>
              <w:rPr>
                <w:rFonts w:hint="eastAsia"/>
                <w:sz w:val="18"/>
                <w:szCs w:val="16"/>
              </w:rPr>
            </w:pPr>
            <w:r>
              <w:rPr>
                <w:sz w:val="18"/>
                <w:szCs w:val="16"/>
              </w:rPr>
              <w:t>Brazil</w:t>
            </w:r>
          </w:p>
        </w:tc>
        <w:tc>
          <w:tcPr>
            <w:tcW w:w="729" w:type="pct"/>
          </w:tcPr>
          <w:p>
            <w:pPr>
              <w:autoSpaceDE w:val="0"/>
              <w:autoSpaceDN w:val="0"/>
              <w:adjustRightInd w:val="0"/>
              <w:spacing w:after="0" w:afterLines="0"/>
              <w:jc w:val="center"/>
              <w:rPr>
                <w:rFonts w:hint="eastAsia"/>
                <w:sz w:val="18"/>
                <w:szCs w:val="16"/>
              </w:rPr>
            </w:pPr>
            <w:r>
              <w:rPr>
                <w:sz w:val="18"/>
                <w:szCs w:val="16"/>
              </w:rPr>
              <w:t>502</w:t>
            </w:r>
          </w:p>
        </w:tc>
        <w:tc>
          <w:tcPr>
            <w:tcW w:w="1853" w:type="pct"/>
          </w:tcPr>
          <w:p>
            <w:pPr>
              <w:autoSpaceDE w:val="0"/>
              <w:autoSpaceDN w:val="0"/>
              <w:adjustRightInd w:val="0"/>
              <w:spacing w:after="0" w:afterLines="0"/>
              <w:jc w:val="center"/>
              <w:rPr>
                <w:rFonts w:hint="eastAsia"/>
                <w:sz w:val="18"/>
                <w:szCs w:val="16"/>
              </w:rPr>
            </w:pPr>
            <w:r>
              <w:rPr>
                <w:sz w:val="18"/>
                <w:szCs w:val="16"/>
              </w:rPr>
              <w:t>Guatemala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56</w:t>
            </w:r>
          </w:p>
        </w:tc>
        <w:tc>
          <w:tcPr>
            <w:tcW w:w="1694" w:type="pct"/>
          </w:tcPr>
          <w:p>
            <w:pPr>
              <w:autoSpaceDE w:val="0"/>
              <w:autoSpaceDN w:val="0"/>
              <w:adjustRightInd w:val="0"/>
              <w:spacing w:after="0" w:afterLines="0"/>
              <w:jc w:val="center"/>
              <w:rPr>
                <w:rFonts w:hint="eastAsia"/>
                <w:sz w:val="18"/>
                <w:szCs w:val="16"/>
              </w:rPr>
            </w:pPr>
            <w:r>
              <w:rPr>
                <w:sz w:val="18"/>
                <w:szCs w:val="16"/>
              </w:rPr>
              <w:t>Chile</w:t>
            </w:r>
          </w:p>
        </w:tc>
        <w:tc>
          <w:tcPr>
            <w:tcW w:w="729" w:type="pct"/>
          </w:tcPr>
          <w:p>
            <w:pPr>
              <w:autoSpaceDE w:val="0"/>
              <w:autoSpaceDN w:val="0"/>
              <w:adjustRightInd w:val="0"/>
              <w:spacing w:after="0" w:afterLines="0"/>
              <w:jc w:val="center"/>
              <w:rPr>
                <w:rFonts w:hint="eastAsia"/>
                <w:sz w:val="18"/>
                <w:szCs w:val="16"/>
              </w:rPr>
            </w:pPr>
            <w:r>
              <w:rPr>
                <w:sz w:val="18"/>
                <w:szCs w:val="16"/>
              </w:rPr>
              <w:t>591</w:t>
            </w:r>
          </w:p>
        </w:tc>
        <w:tc>
          <w:tcPr>
            <w:tcW w:w="1853" w:type="pct"/>
          </w:tcPr>
          <w:p>
            <w:pPr>
              <w:autoSpaceDE w:val="0"/>
              <w:autoSpaceDN w:val="0"/>
              <w:adjustRightInd w:val="0"/>
              <w:spacing w:after="0" w:afterLines="0"/>
              <w:jc w:val="center"/>
              <w:rPr>
                <w:rFonts w:hint="eastAsia"/>
                <w:sz w:val="18"/>
                <w:szCs w:val="16"/>
              </w:rPr>
            </w:pPr>
            <w:r>
              <w:rPr>
                <w:sz w:val="18"/>
                <w:szCs w:val="16"/>
              </w:rPr>
              <w:t>Bolivia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57</w:t>
            </w:r>
          </w:p>
        </w:tc>
        <w:tc>
          <w:tcPr>
            <w:tcW w:w="1694" w:type="pct"/>
          </w:tcPr>
          <w:p>
            <w:pPr>
              <w:autoSpaceDE w:val="0"/>
              <w:autoSpaceDN w:val="0"/>
              <w:adjustRightInd w:val="0"/>
              <w:spacing w:after="0" w:afterLines="0"/>
              <w:jc w:val="center"/>
              <w:rPr>
                <w:rFonts w:hint="eastAsia"/>
                <w:sz w:val="18"/>
                <w:szCs w:val="16"/>
              </w:rPr>
            </w:pPr>
            <w:r>
              <w:rPr>
                <w:sz w:val="18"/>
                <w:szCs w:val="16"/>
              </w:rPr>
              <w:t>Colombia</w:t>
            </w:r>
          </w:p>
        </w:tc>
        <w:tc>
          <w:tcPr>
            <w:tcW w:w="729" w:type="pct"/>
          </w:tcPr>
          <w:p>
            <w:pPr>
              <w:autoSpaceDE w:val="0"/>
              <w:autoSpaceDN w:val="0"/>
              <w:adjustRightInd w:val="0"/>
              <w:spacing w:after="0" w:afterLines="0"/>
              <w:jc w:val="center"/>
              <w:rPr>
                <w:rFonts w:hint="eastAsia"/>
                <w:sz w:val="18"/>
                <w:szCs w:val="16"/>
              </w:rPr>
            </w:pPr>
            <w:r>
              <w:rPr>
                <w:sz w:val="18"/>
                <w:szCs w:val="16"/>
              </w:rPr>
              <w:t>593</w:t>
            </w:r>
          </w:p>
        </w:tc>
        <w:tc>
          <w:tcPr>
            <w:tcW w:w="1853" w:type="pct"/>
          </w:tcPr>
          <w:p>
            <w:pPr>
              <w:autoSpaceDE w:val="0"/>
              <w:autoSpaceDN w:val="0"/>
              <w:adjustRightInd w:val="0"/>
              <w:spacing w:after="0" w:afterLines="0"/>
              <w:jc w:val="center"/>
              <w:rPr>
                <w:rFonts w:hint="eastAsia"/>
                <w:sz w:val="18"/>
                <w:szCs w:val="16"/>
              </w:rPr>
            </w:pPr>
            <w:r>
              <w:rPr>
                <w:sz w:val="18"/>
                <w:szCs w:val="16"/>
              </w:rPr>
              <w:t>Ecuador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58</w:t>
            </w:r>
          </w:p>
        </w:tc>
        <w:tc>
          <w:tcPr>
            <w:tcW w:w="1694" w:type="pct"/>
          </w:tcPr>
          <w:p>
            <w:pPr>
              <w:autoSpaceDE w:val="0"/>
              <w:autoSpaceDN w:val="0"/>
              <w:adjustRightInd w:val="0"/>
              <w:spacing w:after="0" w:afterLines="0"/>
              <w:jc w:val="center"/>
              <w:rPr>
                <w:rFonts w:hint="eastAsia"/>
                <w:sz w:val="18"/>
                <w:szCs w:val="16"/>
              </w:rPr>
            </w:pPr>
            <w:r>
              <w:rPr>
                <w:sz w:val="18"/>
                <w:szCs w:val="16"/>
              </w:rPr>
              <w:t>Venezuela</w:t>
            </w:r>
          </w:p>
        </w:tc>
        <w:tc>
          <w:tcPr>
            <w:tcW w:w="729" w:type="pct"/>
          </w:tcPr>
          <w:p>
            <w:pPr>
              <w:autoSpaceDE w:val="0"/>
              <w:autoSpaceDN w:val="0"/>
              <w:adjustRightInd w:val="0"/>
              <w:spacing w:after="0" w:afterLines="0"/>
              <w:jc w:val="center"/>
              <w:rPr>
                <w:rFonts w:hint="eastAsia"/>
                <w:sz w:val="18"/>
                <w:szCs w:val="16"/>
              </w:rPr>
            </w:pPr>
            <w:r>
              <w:rPr>
                <w:sz w:val="18"/>
                <w:szCs w:val="16"/>
              </w:rPr>
              <w:t>594</w:t>
            </w:r>
          </w:p>
        </w:tc>
        <w:tc>
          <w:tcPr>
            <w:tcW w:w="1853" w:type="pct"/>
          </w:tcPr>
          <w:p>
            <w:pPr>
              <w:autoSpaceDE w:val="0"/>
              <w:autoSpaceDN w:val="0"/>
              <w:adjustRightInd w:val="0"/>
              <w:spacing w:after="0" w:afterLines="0"/>
              <w:jc w:val="center"/>
              <w:rPr>
                <w:rFonts w:hint="eastAsia"/>
                <w:sz w:val="18"/>
                <w:szCs w:val="16"/>
              </w:rPr>
            </w:pPr>
            <w:r>
              <w:rPr>
                <w:sz w:val="18"/>
                <w:szCs w:val="16"/>
              </w:rPr>
              <w:t>French Guiana</w:t>
            </w:r>
          </w:p>
        </w:tc>
      </w:tr>
    </w:tbl>
    <w:p>
      <w:pPr>
        <w:widowControl/>
        <w:spacing w:after="156" w:line="259" w:lineRule="auto"/>
        <w:jc w:val="left"/>
        <w:rPr>
          <w:rFonts w:hint="eastAsia" w:cs="Times New Roman"/>
          <w:color w:val="000000"/>
          <w:kern w:val="0"/>
          <w:szCs w:val="21"/>
        </w:rPr>
      </w:pPr>
      <w:r>
        <w:rPr>
          <w:rFonts w:cs="Times New Roman"/>
          <w:color w:val="000000"/>
          <w:kern w:val="0"/>
          <w:szCs w:val="21"/>
        </w:rPr>
        <w:br w:type="page"/>
      </w:r>
    </w:p>
    <w:p>
      <w:pPr>
        <w:pStyle w:val="36"/>
        <w:numPr>
          <w:ilvl w:val="0"/>
          <w:numId w:val="0"/>
        </w:numPr>
        <w:spacing w:after="156"/>
        <w:ind w:left="227" w:hanging="227"/>
        <w:rPr>
          <w:rFonts w:hint="eastAsia"/>
        </w:rPr>
      </w:pPr>
      <w:bookmarkStart w:id="78" w:name="_Toc215131509"/>
      <w:r>
        <w:t>European data center: (</w:t>
      </w:r>
      <w:r>
        <w:fldChar w:fldCharType="begin"/>
      </w:r>
      <w:r>
        <w:instrText xml:space="preserve"> HYPERLINK "https://eu-cloud.dnake.com" </w:instrText>
      </w:r>
      <w:r>
        <w:fldChar w:fldCharType="separate"/>
      </w:r>
      <w:r>
        <w:t>https://eu-cloud.dnake.com</w:t>
      </w:r>
      <w:r>
        <w:fldChar w:fldCharType="end"/>
      </w:r>
      <w:r>
        <w:t>)</w:t>
      </w:r>
      <w:bookmarkEnd w:id="78"/>
    </w:p>
    <w:tbl>
      <w:tblPr>
        <w:tblStyle w:val="31"/>
        <w:tblpPr w:leftFromText="180" w:rightFromText="180" w:vertAnchor="text" w:horzAnchor="margin" w:tblpXSpec="center" w:tblpY="245"/>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02"/>
        <w:gridCol w:w="3051"/>
        <w:gridCol w:w="1313"/>
        <w:gridCol w:w="333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shd w:val="clear" w:color="auto" w:fill="ED7D31" w:themeFill="accent2"/>
            <w:vAlign w:val="center"/>
          </w:tcPr>
          <w:p>
            <w:pPr>
              <w:autoSpaceDE w:val="0"/>
              <w:autoSpaceDN w:val="0"/>
              <w:adjustRightInd w:val="0"/>
              <w:spacing w:after="0" w:afterLines="0"/>
              <w:jc w:val="center"/>
              <w:rPr>
                <w:rFonts w:hint="eastAsia" w:cs="Times New Roman"/>
                <w:b/>
                <w:bCs/>
                <w:color w:val="000000"/>
                <w:kern w:val="0"/>
                <w:sz w:val="18"/>
                <w:szCs w:val="16"/>
              </w:rPr>
            </w:pPr>
            <w:r>
              <w:rPr>
                <w:b/>
                <w:bCs/>
                <w:sz w:val="18"/>
                <w:szCs w:val="16"/>
              </w:rPr>
              <w:t>Country code</w:t>
            </w:r>
          </w:p>
        </w:tc>
        <w:tc>
          <w:tcPr>
            <w:tcW w:w="1694" w:type="pct"/>
            <w:shd w:val="clear" w:color="auto" w:fill="ED7D31" w:themeFill="accent2"/>
            <w:vAlign w:val="center"/>
          </w:tcPr>
          <w:p>
            <w:pPr>
              <w:autoSpaceDE w:val="0"/>
              <w:autoSpaceDN w:val="0"/>
              <w:adjustRightInd w:val="0"/>
              <w:spacing w:after="0" w:afterLines="0"/>
              <w:jc w:val="center"/>
              <w:rPr>
                <w:rFonts w:hint="eastAsia" w:cs="Times New Roman"/>
                <w:b/>
                <w:bCs/>
                <w:color w:val="000000"/>
                <w:kern w:val="0"/>
                <w:sz w:val="18"/>
                <w:szCs w:val="16"/>
              </w:rPr>
            </w:pPr>
            <w:r>
              <w:rPr>
                <w:b/>
                <w:bCs/>
                <w:sz w:val="18"/>
                <w:szCs w:val="16"/>
              </w:rPr>
              <w:t>Country or region</w:t>
            </w:r>
          </w:p>
        </w:tc>
        <w:tc>
          <w:tcPr>
            <w:tcW w:w="729" w:type="pct"/>
            <w:shd w:val="clear" w:color="auto" w:fill="ED7D31" w:themeFill="accent2"/>
            <w:vAlign w:val="center"/>
          </w:tcPr>
          <w:p>
            <w:pPr>
              <w:autoSpaceDE w:val="0"/>
              <w:autoSpaceDN w:val="0"/>
              <w:adjustRightInd w:val="0"/>
              <w:spacing w:after="0" w:afterLines="0"/>
              <w:jc w:val="center"/>
              <w:rPr>
                <w:rFonts w:hint="eastAsia" w:cs="Times New Roman"/>
                <w:b/>
                <w:bCs/>
                <w:color w:val="000000"/>
                <w:kern w:val="0"/>
                <w:sz w:val="18"/>
                <w:szCs w:val="16"/>
              </w:rPr>
            </w:pPr>
            <w:r>
              <w:rPr>
                <w:b/>
                <w:bCs/>
                <w:sz w:val="18"/>
                <w:szCs w:val="16"/>
              </w:rPr>
              <w:t>Country code</w:t>
            </w:r>
          </w:p>
        </w:tc>
        <w:tc>
          <w:tcPr>
            <w:tcW w:w="1853" w:type="pct"/>
            <w:shd w:val="clear" w:color="auto" w:fill="ED7D31" w:themeFill="accent2"/>
            <w:vAlign w:val="center"/>
          </w:tcPr>
          <w:p>
            <w:pPr>
              <w:autoSpaceDE w:val="0"/>
              <w:autoSpaceDN w:val="0"/>
              <w:adjustRightInd w:val="0"/>
              <w:spacing w:after="0" w:afterLines="0"/>
              <w:jc w:val="center"/>
              <w:rPr>
                <w:rFonts w:hint="eastAsia" w:cs="Times New Roman"/>
                <w:b/>
                <w:bCs/>
                <w:color w:val="000000"/>
                <w:kern w:val="0"/>
                <w:sz w:val="18"/>
                <w:szCs w:val="16"/>
              </w:rPr>
            </w:pPr>
            <w:r>
              <w:rPr>
                <w:b/>
                <w:bCs/>
                <w:sz w:val="18"/>
                <w:szCs w:val="16"/>
              </w:rPr>
              <w:t>Country or region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7</w:t>
            </w:r>
          </w:p>
        </w:tc>
        <w:tc>
          <w:tcPr>
            <w:tcW w:w="1694" w:type="pct"/>
          </w:tcPr>
          <w:p>
            <w:pPr>
              <w:autoSpaceDE w:val="0"/>
              <w:autoSpaceDN w:val="0"/>
              <w:adjustRightInd w:val="0"/>
              <w:spacing w:after="0" w:afterLines="0"/>
              <w:jc w:val="center"/>
              <w:rPr>
                <w:rFonts w:hint="eastAsia"/>
                <w:sz w:val="18"/>
                <w:szCs w:val="16"/>
              </w:rPr>
            </w:pPr>
            <w:r>
              <w:rPr>
                <w:sz w:val="18"/>
                <w:szCs w:val="16"/>
              </w:rPr>
              <w:t>Russia</w:t>
            </w:r>
          </w:p>
        </w:tc>
        <w:tc>
          <w:tcPr>
            <w:tcW w:w="729" w:type="pct"/>
          </w:tcPr>
          <w:p>
            <w:pPr>
              <w:autoSpaceDE w:val="0"/>
              <w:autoSpaceDN w:val="0"/>
              <w:adjustRightInd w:val="0"/>
              <w:spacing w:after="0" w:afterLines="0"/>
              <w:jc w:val="center"/>
              <w:rPr>
                <w:rFonts w:hint="eastAsia"/>
                <w:sz w:val="18"/>
                <w:szCs w:val="16"/>
              </w:rPr>
            </w:pPr>
            <w:r>
              <w:rPr>
                <w:sz w:val="18"/>
                <w:szCs w:val="16"/>
              </w:rPr>
              <w:t>241</w:t>
            </w:r>
          </w:p>
        </w:tc>
        <w:tc>
          <w:tcPr>
            <w:tcW w:w="1853" w:type="pct"/>
          </w:tcPr>
          <w:p>
            <w:pPr>
              <w:autoSpaceDE w:val="0"/>
              <w:autoSpaceDN w:val="0"/>
              <w:adjustRightInd w:val="0"/>
              <w:spacing w:after="0" w:afterLines="0"/>
              <w:jc w:val="center"/>
              <w:rPr>
                <w:rFonts w:hint="eastAsia"/>
                <w:sz w:val="18"/>
                <w:szCs w:val="16"/>
              </w:rPr>
            </w:pPr>
            <w:r>
              <w:rPr>
                <w:sz w:val="18"/>
                <w:szCs w:val="16"/>
              </w:rPr>
              <w:t>Gabon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20</w:t>
            </w:r>
          </w:p>
        </w:tc>
        <w:tc>
          <w:tcPr>
            <w:tcW w:w="1694" w:type="pct"/>
          </w:tcPr>
          <w:p>
            <w:pPr>
              <w:autoSpaceDE w:val="0"/>
              <w:autoSpaceDN w:val="0"/>
              <w:adjustRightInd w:val="0"/>
              <w:spacing w:after="0" w:afterLines="0"/>
              <w:jc w:val="center"/>
              <w:rPr>
                <w:rFonts w:hint="eastAsia"/>
                <w:sz w:val="18"/>
                <w:szCs w:val="16"/>
              </w:rPr>
            </w:pPr>
            <w:r>
              <w:rPr>
                <w:sz w:val="18"/>
                <w:szCs w:val="16"/>
              </w:rPr>
              <w:t>Egypt</w:t>
            </w:r>
          </w:p>
        </w:tc>
        <w:tc>
          <w:tcPr>
            <w:tcW w:w="729" w:type="pct"/>
          </w:tcPr>
          <w:p>
            <w:pPr>
              <w:autoSpaceDE w:val="0"/>
              <w:autoSpaceDN w:val="0"/>
              <w:adjustRightInd w:val="0"/>
              <w:spacing w:after="0" w:afterLines="0"/>
              <w:jc w:val="center"/>
              <w:rPr>
                <w:rFonts w:hint="eastAsia"/>
                <w:sz w:val="18"/>
                <w:szCs w:val="16"/>
              </w:rPr>
            </w:pPr>
            <w:r>
              <w:rPr>
                <w:sz w:val="18"/>
                <w:szCs w:val="16"/>
              </w:rPr>
              <w:t>242</w:t>
            </w:r>
          </w:p>
        </w:tc>
        <w:tc>
          <w:tcPr>
            <w:tcW w:w="1853" w:type="pct"/>
          </w:tcPr>
          <w:p>
            <w:pPr>
              <w:autoSpaceDE w:val="0"/>
              <w:autoSpaceDN w:val="0"/>
              <w:adjustRightInd w:val="0"/>
              <w:spacing w:after="0" w:afterLines="0"/>
              <w:jc w:val="center"/>
              <w:rPr>
                <w:rFonts w:hint="eastAsia"/>
                <w:sz w:val="18"/>
                <w:szCs w:val="16"/>
              </w:rPr>
            </w:pPr>
            <w:r>
              <w:rPr>
                <w:sz w:val="18"/>
                <w:szCs w:val="16"/>
              </w:rPr>
              <w:t>Congo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27</w:t>
            </w:r>
          </w:p>
        </w:tc>
        <w:tc>
          <w:tcPr>
            <w:tcW w:w="1694" w:type="pct"/>
          </w:tcPr>
          <w:p>
            <w:pPr>
              <w:autoSpaceDE w:val="0"/>
              <w:autoSpaceDN w:val="0"/>
              <w:adjustRightInd w:val="0"/>
              <w:spacing w:after="0" w:afterLines="0"/>
              <w:jc w:val="center"/>
              <w:rPr>
                <w:rFonts w:hint="eastAsia"/>
                <w:sz w:val="18"/>
                <w:szCs w:val="16"/>
              </w:rPr>
            </w:pPr>
            <w:r>
              <w:rPr>
                <w:sz w:val="18"/>
                <w:szCs w:val="16"/>
              </w:rPr>
              <w:t>South Africa</w:t>
            </w:r>
          </w:p>
        </w:tc>
        <w:tc>
          <w:tcPr>
            <w:tcW w:w="729" w:type="pct"/>
          </w:tcPr>
          <w:p>
            <w:pPr>
              <w:autoSpaceDE w:val="0"/>
              <w:autoSpaceDN w:val="0"/>
              <w:adjustRightInd w:val="0"/>
              <w:spacing w:after="0" w:afterLines="0"/>
              <w:jc w:val="center"/>
              <w:rPr>
                <w:rFonts w:hint="eastAsia"/>
                <w:sz w:val="18"/>
                <w:szCs w:val="16"/>
              </w:rPr>
            </w:pPr>
            <w:r>
              <w:rPr>
                <w:sz w:val="18"/>
                <w:szCs w:val="16"/>
              </w:rPr>
              <w:t>243</w:t>
            </w:r>
          </w:p>
        </w:tc>
        <w:tc>
          <w:tcPr>
            <w:tcW w:w="1853" w:type="pct"/>
          </w:tcPr>
          <w:p>
            <w:pPr>
              <w:autoSpaceDE w:val="0"/>
              <w:autoSpaceDN w:val="0"/>
              <w:adjustRightInd w:val="0"/>
              <w:spacing w:after="0" w:afterLines="0"/>
              <w:jc w:val="center"/>
              <w:rPr>
                <w:rFonts w:hint="eastAsia"/>
                <w:sz w:val="18"/>
                <w:szCs w:val="16"/>
              </w:rPr>
            </w:pPr>
            <w:r>
              <w:rPr>
                <w:sz w:val="18"/>
                <w:szCs w:val="16"/>
              </w:rPr>
              <w:t>Congo (DRC)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30</w:t>
            </w:r>
          </w:p>
        </w:tc>
        <w:tc>
          <w:tcPr>
            <w:tcW w:w="1694" w:type="pct"/>
          </w:tcPr>
          <w:p>
            <w:pPr>
              <w:autoSpaceDE w:val="0"/>
              <w:autoSpaceDN w:val="0"/>
              <w:adjustRightInd w:val="0"/>
              <w:spacing w:after="0" w:afterLines="0"/>
              <w:jc w:val="center"/>
              <w:rPr>
                <w:rFonts w:hint="eastAsia"/>
                <w:sz w:val="18"/>
                <w:szCs w:val="16"/>
              </w:rPr>
            </w:pPr>
            <w:r>
              <w:rPr>
                <w:sz w:val="18"/>
                <w:szCs w:val="16"/>
              </w:rPr>
              <w:t>Greece</w:t>
            </w:r>
          </w:p>
        </w:tc>
        <w:tc>
          <w:tcPr>
            <w:tcW w:w="729" w:type="pct"/>
          </w:tcPr>
          <w:p>
            <w:pPr>
              <w:autoSpaceDE w:val="0"/>
              <w:autoSpaceDN w:val="0"/>
              <w:adjustRightInd w:val="0"/>
              <w:spacing w:after="0" w:afterLines="0"/>
              <w:jc w:val="center"/>
              <w:rPr>
                <w:rFonts w:hint="eastAsia"/>
                <w:sz w:val="18"/>
                <w:szCs w:val="16"/>
              </w:rPr>
            </w:pPr>
            <w:r>
              <w:rPr>
                <w:sz w:val="18"/>
                <w:szCs w:val="16"/>
              </w:rPr>
              <w:t>244</w:t>
            </w:r>
          </w:p>
        </w:tc>
        <w:tc>
          <w:tcPr>
            <w:tcW w:w="1853" w:type="pct"/>
          </w:tcPr>
          <w:p>
            <w:pPr>
              <w:autoSpaceDE w:val="0"/>
              <w:autoSpaceDN w:val="0"/>
              <w:adjustRightInd w:val="0"/>
              <w:spacing w:after="0" w:afterLines="0"/>
              <w:jc w:val="center"/>
              <w:rPr>
                <w:rFonts w:hint="eastAsia"/>
                <w:sz w:val="18"/>
                <w:szCs w:val="16"/>
              </w:rPr>
            </w:pPr>
            <w:r>
              <w:rPr>
                <w:sz w:val="18"/>
                <w:szCs w:val="16"/>
              </w:rPr>
              <w:t>Angola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31</w:t>
            </w:r>
          </w:p>
        </w:tc>
        <w:tc>
          <w:tcPr>
            <w:tcW w:w="1694" w:type="pct"/>
          </w:tcPr>
          <w:p>
            <w:pPr>
              <w:autoSpaceDE w:val="0"/>
              <w:autoSpaceDN w:val="0"/>
              <w:adjustRightInd w:val="0"/>
              <w:spacing w:after="0" w:afterLines="0"/>
              <w:jc w:val="center"/>
              <w:rPr>
                <w:rFonts w:hint="eastAsia"/>
                <w:sz w:val="18"/>
                <w:szCs w:val="16"/>
              </w:rPr>
            </w:pPr>
            <w:r>
              <w:rPr>
                <w:sz w:val="18"/>
                <w:szCs w:val="16"/>
              </w:rPr>
              <w:t>Netherlands</w:t>
            </w:r>
          </w:p>
        </w:tc>
        <w:tc>
          <w:tcPr>
            <w:tcW w:w="729" w:type="pct"/>
          </w:tcPr>
          <w:p>
            <w:pPr>
              <w:autoSpaceDE w:val="0"/>
              <w:autoSpaceDN w:val="0"/>
              <w:adjustRightInd w:val="0"/>
              <w:spacing w:after="0" w:afterLines="0"/>
              <w:jc w:val="center"/>
              <w:rPr>
                <w:rFonts w:hint="eastAsia"/>
                <w:sz w:val="18"/>
                <w:szCs w:val="16"/>
              </w:rPr>
            </w:pPr>
            <w:r>
              <w:rPr>
                <w:sz w:val="18"/>
                <w:szCs w:val="16"/>
              </w:rPr>
              <w:t>248</w:t>
            </w:r>
          </w:p>
        </w:tc>
        <w:tc>
          <w:tcPr>
            <w:tcW w:w="1853" w:type="pct"/>
          </w:tcPr>
          <w:p>
            <w:pPr>
              <w:autoSpaceDE w:val="0"/>
              <w:autoSpaceDN w:val="0"/>
              <w:adjustRightInd w:val="0"/>
              <w:spacing w:after="0" w:afterLines="0"/>
              <w:jc w:val="center"/>
              <w:rPr>
                <w:rFonts w:hint="eastAsia"/>
                <w:sz w:val="18"/>
                <w:szCs w:val="16"/>
              </w:rPr>
            </w:pPr>
            <w:r>
              <w:rPr>
                <w:sz w:val="18"/>
                <w:szCs w:val="16"/>
              </w:rPr>
              <w:t>Seychelles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32</w:t>
            </w:r>
          </w:p>
        </w:tc>
        <w:tc>
          <w:tcPr>
            <w:tcW w:w="1694" w:type="pct"/>
          </w:tcPr>
          <w:p>
            <w:pPr>
              <w:autoSpaceDE w:val="0"/>
              <w:autoSpaceDN w:val="0"/>
              <w:adjustRightInd w:val="0"/>
              <w:spacing w:after="0" w:afterLines="0"/>
              <w:jc w:val="center"/>
              <w:rPr>
                <w:rFonts w:hint="eastAsia"/>
                <w:sz w:val="18"/>
                <w:szCs w:val="16"/>
              </w:rPr>
            </w:pPr>
            <w:r>
              <w:rPr>
                <w:sz w:val="18"/>
                <w:szCs w:val="16"/>
              </w:rPr>
              <w:t>Belgium</w:t>
            </w:r>
          </w:p>
        </w:tc>
        <w:tc>
          <w:tcPr>
            <w:tcW w:w="729" w:type="pct"/>
          </w:tcPr>
          <w:p>
            <w:pPr>
              <w:autoSpaceDE w:val="0"/>
              <w:autoSpaceDN w:val="0"/>
              <w:adjustRightInd w:val="0"/>
              <w:spacing w:after="0" w:afterLines="0"/>
              <w:jc w:val="center"/>
              <w:rPr>
                <w:rFonts w:hint="eastAsia"/>
                <w:sz w:val="18"/>
                <w:szCs w:val="16"/>
              </w:rPr>
            </w:pPr>
            <w:r>
              <w:rPr>
                <w:sz w:val="18"/>
                <w:szCs w:val="16"/>
              </w:rPr>
              <w:t>250</w:t>
            </w:r>
          </w:p>
        </w:tc>
        <w:tc>
          <w:tcPr>
            <w:tcW w:w="1853" w:type="pct"/>
          </w:tcPr>
          <w:p>
            <w:pPr>
              <w:autoSpaceDE w:val="0"/>
              <w:autoSpaceDN w:val="0"/>
              <w:adjustRightInd w:val="0"/>
              <w:spacing w:after="0" w:afterLines="0"/>
              <w:jc w:val="center"/>
              <w:rPr>
                <w:rFonts w:hint="eastAsia"/>
                <w:sz w:val="18"/>
                <w:szCs w:val="16"/>
              </w:rPr>
            </w:pPr>
            <w:r>
              <w:rPr>
                <w:sz w:val="18"/>
                <w:szCs w:val="16"/>
              </w:rPr>
              <w:t>Rwanda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33</w:t>
            </w:r>
          </w:p>
        </w:tc>
        <w:tc>
          <w:tcPr>
            <w:tcW w:w="1694" w:type="pct"/>
          </w:tcPr>
          <w:p>
            <w:pPr>
              <w:autoSpaceDE w:val="0"/>
              <w:autoSpaceDN w:val="0"/>
              <w:adjustRightInd w:val="0"/>
              <w:spacing w:after="0" w:afterLines="0"/>
              <w:jc w:val="center"/>
              <w:rPr>
                <w:rFonts w:hint="eastAsia"/>
                <w:sz w:val="18"/>
                <w:szCs w:val="16"/>
              </w:rPr>
            </w:pPr>
            <w:r>
              <w:rPr>
                <w:sz w:val="18"/>
                <w:szCs w:val="16"/>
              </w:rPr>
              <w:t>France</w:t>
            </w:r>
          </w:p>
        </w:tc>
        <w:tc>
          <w:tcPr>
            <w:tcW w:w="729" w:type="pct"/>
          </w:tcPr>
          <w:p>
            <w:pPr>
              <w:autoSpaceDE w:val="0"/>
              <w:autoSpaceDN w:val="0"/>
              <w:adjustRightInd w:val="0"/>
              <w:spacing w:after="0" w:afterLines="0"/>
              <w:jc w:val="center"/>
              <w:rPr>
                <w:rFonts w:hint="eastAsia"/>
                <w:sz w:val="18"/>
                <w:szCs w:val="16"/>
              </w:rPr>
            </w:pPr>
            <w:r>
              <w:rPr>
                <w:sz w:val="18"/>
                <w:szCs w:val="16"/>
              </w:rPr>
              <w:t>251</w:t>
            </w:r>
          </w:p>
        </w:tc>
        <w:tc>
          <w:tcPr>
            <w:tcW w:w="1853" w:type="pct"/>
          </w:tcPr>
          <w:p>
            <w:pPr>
              <w:autoSpaceDE w:val="0"/>
              <w:autoSpaceDN w:val="0"/>
              <w:adjustRightInd w:val="0"/>
              <w:spacing w:after="0" w:afterLines="0"/>
              <w:jc w:val="center"/>
              <w:rPr>
                <w:rFonts w:hint="eastAsia"/>
                <w:sz w:val="18"/>
                <w:szCs w:val="16"/>
              </w:rPr>
            </w:pPr>
            <w:r>
              <w:rPr>
                <w:sz w:val="18"/>
                <w:szCs w:val="16"/>
              </w:rPr>
              <w:t>Ethiopia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34</w:t>
            </w:r>
          </w:p>
        </w:tc>
        <w:tc>
          <w:tcPr>
            <w:tcW w:w="1694" w:type="pct"/>
          </w:tcPr>
          <w:p>
            <w:pPr>
              <w:autoSpaceDE w:val="0"/>
              <w:autoSpaceDN w:val="0"/>
              <w:adjustRightInd w:val="0"/>
              <w:spacing w:after="0" w:afterLines="0"/>
              <w:jc w:val="center"/>
              <w:rPr>
                <w:rFonts w:hint="eastAsia"/>
                <w:sz w:val="18"/>
                <w:szCs w:val="16"/>
              </w:rPr>
            </w:pPr>
            <w:r>
              <w:rPr>
                <w:sz w:val="18"/>
                <w:szCs w:val="16"/>
              </w:rPr>
              <w:t>Spain</w:t>
            </w:r>
          </w:p>
        </w:tc>
        <w:tc>
          <w:tcPr>
            <w:tcW w:w="729" w:type="pct"/>
          </w:tcPr>
          <w:p>
            <w:pPr>
              <w:autoSpaceDE w:val="0"/>
              <w:autoSpaceDN w:val="0"/>
              <w:adjustRightInd w:val="0"/>
              <w:spacing w:after="0" w:afterLines="0"/>
              <w:jc w:val="center"/>
              <w:rPr>
                <w:rFonts w:hint="eastAsia"/>
                <w:sz w:val="18"/>
                <w:szCs w:val="16"/>
              </w:rPr>
            </w:pPr>
            <w:r>
              <w:rPr>
                <w:sz w:val="18"/>
                <w:szCs w:val="16"/>
              </w:rPr>
              <w:t>252</w:t>
            </w:r>
          </w:p>
        </w:tc>
        <w:tc>
          <w:tcPr>
            <w:tcW w:w="1853" w:type="pct"/>
          </w:tcPr>
          <w:p>
            <w:pPr>
              <w:autoSpaceDE w:val="0"/>
              <w:autoSpaceDN w:val="0"/>
              <w:adjustRightInd w:val="0"/>
              <w:spacing w:after="0" w:afterLines="0"/>
              <w:jc w:val="center"/>
              <w:rPr>
                <w:rFonts w:hint="eastAsia"/>
                <w:sz w:val="18"/>
                <w:szCs w:val="16"/>
              </w:rPr>
            </w:pPr>
            <w:r>
              <w:rPr>
                <w:sz w:val="18"/>
                <w:szCs w:val="16"/>
              </w:rPr>
              <w:t>Somalia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36</w:t>
            </w:r>
          </w:p>
        </w:tc>
        <w:tc>
          <w:tcPr>
            <w:tcW w:w="1694" w:type="pct"/>
          </w:tcPr>
          <w:p>
            <w:pPr>
              <w:autoSpaceDE w:val="0"/>
              <w:autoSpaceDN w:val="0"/>
              <w:adjustRightInd w:val="0"/>
              <w:spacing w:after="0" w:afterLines="0"/>
              <w:jc w:val="center"/>
              <w:rPr>
                <w:rFonts w:hint="eastAsia"/>
                <w:sz w:val="18"/>
                <w:szCs w:val="16"/>
              </w:rPr>
            </w:pPr>
            <w:r>
              <w:rPr>
                <w:sz w:val="18"/>
                <w:szCs w:val="16"/>
              </w:rPr>
              <w:t>Hungary</w:t>
            </w:r>
          </w:p>
        </w:tc>
        <w:tc>
          <w:tcPr>
            <w:tcW w:w="729" w:type="pct"/>
          </w:tcPr>
          <w:p>
            <w:pPr>
              <w:autoSpaceDE w:val="0"/>
              <w:autoSpaceDN w:val="0"/>
              <w:adjustRightInd w:val="0"/>
              <w:spacing w:after="0" w:afterLines="0"/>
              <w:jc w:val="center"/>
              <w:rPr>
                <w:rFonts w:hint="eastAsia"/>
                <w:sz w:val="18"/>
                <w:szCs w:val="16"/>
              </w:rPr>
            </w:pPr>
            <w:r>
              <w:rPr>
                <w:sz w:val="18"/>
                <w:szCs w:val="16"/>
              </w:rPr>
              <w:t>253</w:t>
            </w:r>
          </w:p>
        </w:tc>
        <w:tc>
          <w:tcPr>
            <w:tcW w:w="1853" w:type="pct"/>
          </w:tcPr>
          <w:p>
            <w:pPr>
              <w:autoSpaceDE w:val="0"/>
              <w:autoSpaceDN w:val="0"/>
              <w:adjustRightInd w:val="0"/>
              <w:spacing w:after="0" w:afterLines="0"/>
              <w:jc w:val="center"/>
              <w:rPr>
                <w:rFonts w:hint="eastAsia"/>
                <w:sz w:val="18"/>
                <w:szCs w:val="16"/>
              </w:rPr>
            </w:pPr>
            <w:r>
              <w:rPr>
                <w:sz w:val="18"/>
                <w:szCs w:val="16"/>
              </w:rPr>
              <w:t>Djibouti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39</w:t>
            </w:r>
          </w:p>
        </w:tc>
        <w:tc>
          <w:tcPr>
            <w:tcW w:w="1694" w:type="pct"/>
          </w:tcPr>
          <w:p>
            <w:pPr>
              <w:autoSpaceDE w:val="0"/>
              <w:autoSpaceDN w:val="0"/>
              <w:adjustRightInd w:val="0"/>
              <w:spacing w:after="0" w:afterLines="0"/>
              <w:jc w:val="center"/>
              <w:rPr>
                <w:rFonts w:hint="eastAsia"/>
                <w:sz w:val="18"/>
                <w:szCs w:val="16"/>
              </w:rPr>
            </w:pPr>
            <w:r>
              <w:rPr>
                <w:sz w:val="18"/>
                <w:szCs w:val="16"/>
              </w:rPr>
              <w:t>Italy</w:t>
            </w:r>
          </w:p>
        </w:tc>
        <w:tc>
          <w:tcPr>
            <w:tcW w:w="729" w:type="pct"/>
          </w:tcPr>
          <w:p>
            <w:pPr>
              <w:autoSpaceDE w:val="0"/>
              <w:autoSpaceDN w:val="0"/>
              <w:adjustRightInd w:val="0"/>
              <w:spacing w:after="0" w:afterLines="0"/>
              <w:jc w:val="center"/>
              <w:rPr>
                <w:rFonts w:hint="eastAsia"/>
                <w:sz w:val="18"/>
                <w:szCs w:val="16"/>
              </w:rPr>
            </w:pPr>
            <w:r>
              <w:rPr>
                <w:sz w:val="18"/>
                <w:szCs w:val="16"/>
              </w:rPr>
              <w:t>254</w:t>
            </w:r>
          </w:p>
        </w:tc>
        <w:tc>
          <w:tcPr>
            <w:tcW w:w="1853" w:type="pct"/>
          </w:tcPr>
          <w:p>
            <w:pPr>
              <w:autoSpaceDE w:val="0"/>
              <w:autoSpaceDN w:val="0"/>
              <w:adjustRightInd w:val="0"/>
              <w:spacing w:after="0" w:afterLines="0"/>
              <w:jc w:val="center"/>
              <w:rPr>
                <w:rFonts w:hint="eastAsia"/>
                <w:sz w:val="18"/>
                <w:szCs w:val="16"/>
              </w:rPr>
            </w:pPr>
            <w:r>
              <w:rPr>
                <w:sz w:val="18"/>
                <w:szCs w:val="16"/>
              </w:rPr>
              <w:t>Kenya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40</w:t>
            </w:r>
          </w:p>
        </w:tc>
        <w:tc>
          <w:tcPr>
            <w:tcW w:w="1694" w:type="pct"/>
          </w:tcPr>
          <w:p>
            <w:pPr>
              <w:autoSpaceDE w:val="0"/>
              <w:autoSpaceDN w:val="0"/>
              <w:adjustRightInd w:val="0"/>
              <w:spacing w:after="0" w:afterLines="0"/>
              <w:jc w:val="center"/>
              <w:rPr>
                <w:rFonts w:hint="eastAsia"/>
                <w:sz w:val="18"/>
                <w:szCs w:val="16"/>
              </w:rPr>
            </w:pPr>
            <w:r>
              <w:rPr>
                <w:sz w:val="18"/>
                <w:szCs w:val="16"/>
              </w:rPr>
              <w:t>Romania</w:t>
            </w:r>
          </w:p>
        </w:tc>
        <w:tc>
          <w:tcPr>
            <w:tcW w:w="729" w:type="pct"/>
          </w:tcPr>
          <w:p>
            <w:pPr>
              <w:autoSpaceDE w:val="0"/>
              <w:autoSpaceDN w:val="0"/>
              <w:adjustRightInd w:val="0"/>
              <w:spacing w:after="0" w:afterLines="0"/>
              <w:jc w:val="center"/>
              <w:rPr>
                <w:rFonts w:hint="eastAsia"/>
                <w:sz w:val="18"/>
                <w:szCs w:val="16"/>
              </w:rPr>
            </w:pPr>
            <w:r>
              <w:rPr>
                <w:sz w:val="18"/>
                <w:szCs w:val="16"/>
              </w:rPr>
              <w:t>255</w:t>
            </w:r>
          </w:p>
        </w:tc>
        <w:tc>
          <w:tcPr>
            <w:tcW w:w="1853" w:type="pct"/>
          </w:tcPr>
          <w:p>
            <w:pPr>
              <w:autoSpaceDE w:val="0"/>
              <w:autoSpaceDN w:val="0"/>
              <w:adjustRightInd w:val="0"/>
              <w:spacing w:after="0" w:afterLines="0"/>
              <w:jc w:val="center"/>
              <w:rPr>
                <w:rFonts w:hint="eastAsia"/>
                <w:sz w:val="18"/>
                <w:szCs w:val="16"/>
              </w:rPr>
            </w:pPr>
            <w:r>
              <w:rPr>
                <w:sz w:val="18"/>
                <w:szCs w:val="16"/>
              </w:rPr>
              <w:t>Tanzania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41</w:t>
            </w:r>
          </w:p>
        </w:tc>
        <w:tc>
          <w:tcPr>
            <w:tcW w:w="1694" w:type="pct"/>
          </w:tcPr>
          <w:p>
            <w:pPr>
              <w:autoSpaceDE w:val="0"/>
              <w:autoSpaceDN w:val="0"/>
              <w:adjustRightInd w:val="0"/>
              <w:spacing w:after="0" w:afterLines="0"/>
              <w:jc w:val="center"/>
              <w:rPr>
                <w:rFonts w:hint="eastAsia"/>
                <w:sz w:val="18"/>
                <w:szCs w:val="16"/>
              </w:rPr>
            </w:pPr>
            <w:r>
              <w:rPr>
                <w:sz w:val="18"/>
                <w:szCs w:val="16"/>
              </w:rPr>
              <w:t>Switzerland</w:t>
            </w:r>
          </w:p>
        </w:tc>
        <w:tc>
          <w:tcPr>
            <w:tcW w:w="729" w:type="pct"/>
          </w:tcPr>
          <w:p>
            <w:pPr>
              <w:autoSpaceDE w:val="0"/>
              <w:autoSpaceDN w:val="0"/>
              <w:adjustRightInd w:val="0"/>
              <w:spacing w:after="0" w:afterLines="0"/>
              <w:jc w:val="center"/>
              <w:rPr>
                <w:rFonts w:hint="eastAsia"/>
                <w:sz w:val="18"/>
                <w:szCs w:val="16"/>
              </w:rPr>
            </w:pPr>
            <w:r>
              <w:rPr>
                <w:sz w:val="18"/>
                <w:szCs w:val="16"/>
              </w:rPr>
              <w:t>256</w:t>
            </w:r>
          </w:p>
        </w:tc>
        <w:tc>
          <w:tcPr>
            <w:tcW w:w="1853" w:type="pct"/>
          </w:tcPr>
          <w:p>
            <w:pPr>
              <w:autoSpaceDE w:val="0"/>
              <w:autoSpaceDN w:val="0"/>
              <w:adjustRightInd w:val="0"/>
              <w:spacing w:after="0" w:afterLines="0"/>
              <w:jc w:val="center"/>
              <w:rPr>
                <w:rFonts w:hint="eastAsia"/>
                <w:sz w:val="18"/>
                <w:szCs w:val="16"/>
              </w:rPr>
            </w:pPr>
            <w:r>
              <w:rPr>
                <w:sz w:val="18"/>
                <w:szCs w:val="16"/>
              </w:rPr>
              <w:t>Uganda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43</w:t>
            </w:r>
          </w:p>
        </w:tc>
        <w:tc>
          <w:tcPr>
            <w:tcW w:w="1694" w:type="pct"/>
          </w:tcPr>
          <w:p>
            <w:pPr>
              <w:autoSpaceDE w:val="0"/>
              <w:autoSpaceDN w:val="0"/>
              <w:adjustRightInd w:val="0"/>
              <w:spacing w:after="0" w:afterLines="0"/>
              <w:jc w:val="center"/>
              <w:rPr>
                <w:rFonts w:hint="eastAsia"/>
                <w:sz w:val="18"/>
                <w:szCs w:val="16"/>
              </w:rPr>
            </w:pPr>
            <w:r>
              <w:rPr>
                <w:sz w:val="18"/>
                <w:szCs w:val="16"/>
              </w:rPr>
              <w:t>Austria</w:t>
            </w:r>
          </w:p>
        </w:tc>
        <w:tc>
          <w:tcPr>
            <w:tcW w:w="729" w:type="pct"/>
          </w:tcPr>
          <w:p>
            <w:pPr>
              <w:autoSpaceDE w:val="0"/>
              <w:autoSpaceDN w:val="0"/>
              <w:adjustRightInd w:val="0"/>
              <w:spacing w:after="0" w:afterLines="0"/>
              <w:jc w:val="center"/>
              <w:rPr>
                <w:rFonts w:hint="eastAsia"/>
                <w:sz w:val="18"/>
                <w:szCs w:val="16"/>
              </w:rPr>
            </w:pPr>
            <w:r>
              <w:rPr>
                <w:sz w:val="18"/>
                <w:szCs w:val="16"/>
              </w:rPr>
              <w:t>257</w:t>
            </w:r>
          </w:p>
        </w:tc>
        <w:tc>
          <w:tcPr>
            <w:tcW w:w="1853" w:type="pct"/>
          </w:tcPr>
          <w:p>
            <w:pPr>
              <w:autoSpaceDE w:val="0"/>
              <w:autoSpaceDN w:val="0"/>
              <w:adjustRightInd w:val="0"/>
              <w:spacing w:after="0" w:afterLines="0"/>
              <w:jc w:val="center"/>
              <w:rPr>
                <w:rFonts w:hint="eastAsia"/>
                <w:sz w:val="18"/>
                <w:szCs w:val="16"/>
              </w:rPr>
            </w:pPr>
            <w:r>
              <w:rPr>
                <w:sz w:val="18"/>
                <w:szCs w:val="16"/>
              </w:rPr>
              <w:t>Burundi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44</w:t>
            </w:r>
          </w:p>
        </w:tc>
        <w:tc>
          <w:tcPr>
            <w:tcW w:w="1694" w:type="pct"/>
          </w:tcPr>
          <w:p>
            <w:pPr>
              <w:autoSpaceDE w:val="0"/>
              <w:autoSpaceDN w:val="0"/>
              <w:adjustRightInd w:val="0"/>
              <w:spacing w:after="0" w:afterLines="0"/>
              <w:jc w:val="center"/>
              <w:rPr>
                <w:rFonts w:hint="eastAsia"/>
                <w:sz w:val="18"/>
                <w:szCs w:val="16"/>
              </w:rPr>
            </w:pPr>
            <w:r>
              <w:rPr>
                <w:sz w:val="18"/>
                <w:szCs w:val="16"/>
              </w:rPr>
              <w:t>United Kingdom</w:t>
            </w:r>
          </w:p>
        </w:tc>
        <w:tc>
          <w:tcPr>
            <w:tcW w:w="729" w:type="pct"/>
          </w:tcPr>
          <w:p>
            <w:pPr>
              <w:autoSpaceDE w:val="0"/>
              <w:autoSpaceDN w:val="0"/>
              <w:adjustRightInd w:val="0"/>
              <w:spacing w:after="0" w:afterLines="0"/>
              <w:jc w:val="center"/>
              <w:rPr>
                <w:rFonts w:hint="eastAsia"/>
                <w:sz w:val="18"/>
                <w:szCs w:val="16"/>
              </w:rPr>
            </w:pPr>
            <w:r>
              <w:rPr>
                <w:sz w:val="18"/>
                <w:szCs w:val="16"/>
              </w:rPr>
              <w:t>258</w:t>
            </w:r>
          </w:p>
        </w:tc>
        <w:tc>
          <w:tcPr>
            <w:tcW w:w="1853" w:type="pct"/>
          </w:tcPr>
          <w:p>
            <w:pPr>
              <w:autoSpaceDE w:val="0"/>
              <w:autoSpaceDN w:val="0"/>
              <w:adjustRightInd w:val="0"/>
              <w:spacing w:after="0" w:afterLines="0"/>
              <w:jc w:val="center"/>
              <w:rPr>
                <w:rFonts w:hint="eastAsia"/>
                <w:sz w:val="18"/>
                <w:szCs w:val="16"/>
              </w:rPr>
            </w:pPr>
            <w:r>
              <w:rPr>
                <w:sz w:val="18"/>
                <w:szCs w:val="16"/>
              </w:rPr>
              <w:t>Mozambique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45</w:t>
            </w:r>
          </w:p>
        </w:tc>
        <w:tc>
          <w:tcPr>
            <w:tcW w:w="1694" w:type="pct"/>
          </w:tcPr>
          <w:p>
            <w:pPr>
              <w:autoSpaceDE w:val="0"/>
              <w:autoSpaceDN w:val="0"/>
              <w:adjustRightInd w:val="0"/>
              <w:spacing w:after="0" w:afterLines="0"/>
              <w:jc w:val="center"/>
              <w:rPr>
                <w:rFonts w:hint="eastAsia"/>
                <w:sz w:val="18"/>
                <w:szCs w:val="16"/>
              </w:rPr>
            </w:pPr>
            <w:r>
              <w:rPr>
                <w:sz w:val="18"/>
                <w:szCs w:val="16"/>
              </w:rPr>
              <w:t>Denmark</w:t>
            </w:r>
          </w:p>
        </w:tc>
        <w:tc>
          <w:tcPr>
            <w:tcW w:w="729" w:type="pct"/>
          </w:tcPr>
          <w:p>
            <w:pPr>
              <w:autoSpaceDE w:val="0"/>
              <w:autoSpaceDN w:val="0"/>
              <w:adjustRightInd w:val="0"/>
              <w:spacing w:after="0" w:afterLines="0"/>
              <w:jc w:val="center"/>
              <w:rPr>
                <w:rFonts w:hint="eastAsia"/>
                <w:sz w:val="18"/>
                <w:szCs w:val="16"/>
              </w:rPr>
            </w:pPr>
            <w:r>
              <w:rPr>
                <w:sz w:val="18"/>
                <w:szCs w:val="16"/>
              </w:rPr>
              <w:t>260</w:t>
            </w:r>
          </w:p>
        </w:tc>
        <w:tc>
          <w:tcPr>
            <w:tcW w:w="1853" w:type="pct"/>
          </w:tcPr>
          <w:p>
            <w:pPr>
              <w:autoSpaceDE w:val="0"/>
              <w:autoSpaceDN w:val="0"/>
              <w:adjustRightInd w:val="0"/>
              <w:spacing w:after="0" w:afterLines="0"/>
              <w:jc w:val="center"/>
              <w:rPr>
                <w:rFonts w:hint="eastAsia"/>
                <w:sz w:val="18"/>
                <w:szCs w:val="16"/>
              </w:rPr>
            </w:pPr>
            <w:r>
              <w:rPr>
                <w:sz w:val="18"/>
                <w:szCs w:val="16"/>
              </w:rPr>
              <w:t>Zambia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46</w:t>
            </w:r>
          </w:p>
        </w:tc>
        <w:tc>
          <w:tcPr>
            <w:tcW w:w="1694" w:type="pct"/>
          </w:tcPr>
          <w:p>
            <w:pPr>
              <w:autoSpaceDE w:val="0"/>
              <w:autoSpaceDN w:val="0"/>
              <w:adjustRightInd w:val="0"/>
              <w:spacing w:after="0" w:afterLines="0"/>
              <w:jc w:val="center"/>
              <w:rPr>
                <w:rFonts w:hint="eastAsia"/>
                <w:sz w:val="18"/>
                <w:szCs w:val="16"/>
              </w:rPr>
            </w:pPr>
            <w:r>
              <w:rPr>
                <w:sz w:val="18"/>
                <w:szCs w:val="16"/>
              </w:rPr>
              <w:t>Sweden</w:t>
            </w:r>
          </w:p>
        </w:tc>
        <w:tc>
          <w:tcPr>
            <w:tcW w:w="729" w:type="pct"/>
          </w:tcPr>
          <w:p>
            <w:pPr>
              <w:autoSpaceDE w:val="0"/>
              <w:autoSpaceDN w:val="0"/>
              <w:adjustRightInd w:val="0"/>
              <w:spacing w:after="0" w:afterLines="0"/>
              <w:jc w:val="center"/>
              <w:rPr>
                <w:rFonts w:hint="eastAsia"/>
                <w:sz w:val="18"/>
                <w:szCs w:val="16"/>
              </w:rPr>
            </w:pPr>
            <w:r>
              <w:rPr>
                <w:sz w:val="18"/>
                <w:szCs w:val="16"/>
              </w:rPr>
              <w:t>261</w:t>
            </w:r>
          </w:p>
        </w:tc>
        <w:tc>
          <w:tcPr>
            <w:tcW w:w="1853" w:type="pct"/>
          </w:tcPr>
          <w:p>
            <w:pPr>
              <w:autoSpaceDE w:val="0"/>
              <w:autoSpaceDN w:val="0"/>
              <w:adjustRightInd w:val="0"/>
              <w:spacing w:after="0" w:afterLines="0"/>
              <w:jc w:val="center"/>
              <w:rPr>
                <w:rFonts w:hint="eastAsia"/>
                <w:sz w:val="18"/>
                <w:szCs w:val="16"/>
              </w:rPr>
            </w:pPr>
            <w:r>
              <w:rPr>
                <w:sz w:val="18"/>
                <w:szCs w:val="16"/>
              </w:rPr>
              <w:t>Madagascar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47</w:t>
            </w:r>
          </w:p>
        </w:tc>
        <w:tc>
          <w:tcPr>
            <w:tcW w:w="1694" w:type="pct"/>
          </w:tcPr>
          <w:p>
            <w:pPr>
              <w:autoSpaceDE w:val="0"/>
              <w:autoSpaceDN w:val="0"/>
              <w:adjustRightInd w:val="0"/>
              <w:spacing w:after="0" w:afterLines="0"/>
              <w:jc w:val="center"/>
              <w:rPr>
                <w:rFonts w:hint="eastAsia"/>
                <w:sz w:val="18"/>
                <w:szCs w:val="16"/>
              </w:rPr>
            </w:pPr>
            <w:r>
              <w:rPr>
                <w:sz w:val="18"/>
                <w:szCs w:val="16"/>
              </w:rPr>
              <w:t>Norway</w:t>
            </w:r>
          </w:p>
        </w:tc>
        <w:tc>
          <w:tcPr>
            <w:tcW w:w="729" w:type="pct"/>
          </w:tcPr>
          <w:p>
            <w:pPr>
              <w:autoSpaceDE w:val="0"/>
              <w:autoSpaceDN w:val="0"/>
              <w:adjustRightInd w:val="0"/>
              <w:spacing w:after="0" w:afterLines="0"/>
              <w:jc w:val="center"/>
              <w:rPr>
                <w:rFonts w:hint="eastAsia"/>
                <w:sz w:val="18"/>
                <w:szCs w:val="16"/>
              </w:rPr>
            </w:pPr>
            <w:r>
              <w:rPr>
                <w:sz w:val="18"/>
                <w:szCs w:val="16"/>
              </w:rPr>
              <w:t>262</w:t>
            </w:r>
          </w:p>
        </w:tc>
        <w:tc>
          <w:tcPr>
            <w:tcW w:w="1853" w:type="pct"/>
          </w:tcPr>
          <w:p>
            <w:pPr>
              <w:autoSpaceDE w:val="0"/>
              <w:autoSpaceDN w:val="0"/>
              <w:adjustRightInd w:val="0"/>
              <w:spacing w:after="0" w:afterLines="0"/>
              <w:jc w:val="center"/>
              <w:rPr>
                <w:rFonts w:hint="eastAsia"/>
                <w:sz w:val="18"/>
                <w:szCs w:val="16"/>
              </w:rPr>
            </w:pPr>
            <w:r>
              <w:rPr>
                <w:sz w:val="18"/>
                <w:szCs w:val="16"/>
              </w:rPr>
              <w:t>Mayotte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48</w:t>
            </w:r>
          </w:p>
        </w:tc>
        <w:tc>
          <w:tcPr>
            <w:tcW w:w="1694" w:type="pct"/>
          </w:tcPr>
          <w:p>
            <w:pPr>
              <w:autoSpaceDE w:val="0"/>
              <w:autoSpaceDN w:val="0"/>
              <w:adjustRightInd w:val="0"/>
              <w:spacing w:after="0" w:afterLines="0"/>
              <w:jc w:val="center"/>
              <w:rPr>
                <w:rFonts w:hint="eastAsia"/>
                <w:sz w:val="18"/>
                <w:szCs w:val="16"/>
              </w:rPr>
            </w:pPr>
            <w:r>
              <w:rPr>
                <w:sz w:val="18"/>
                <w:szCs w:val="16"/>
              </w:rPr>
              <w:t>Poland</w:t>
            </w:r>
          </w:p>
        </w:tc>
        <w:tc>
          <w:tcPr>
            <w:tcW w:w="729" w:type="pct"/>
          </w:tcPr>
          <w:p>
            <w:pPr>
              <w:autoSpaceDE w:val="0"/>
              <w:autoSpaceDN w:val="0"/>
              <w:adjustRightInd w:val="0"/>
              <w:spacing w:after="0" w:afterLines="0"/>
              <w:jc w:val="center"/>
              <w:rPr>
                <w:rFonts w:hint="eastAsia"/>
                <w:sz w:val="18"/>
                <w:szCs w:val="16"/>
              </w:rPr>
            </w:pPr>
            <w:r>
              <w:rPr>
                <w:sz w:val="18"/>
                <w:szCs w:val="16"/>
              </w:rPr>
              <w:t>263</w:t>
            </w:r>
          </w:p>
        </w:tc>
        <w:tc>
          <w:tcPr>
            <w:tcW w:w="1853" w:type="pct"/>
          </w:tcPr>
          <w:p>
            <w:pPr>
              <w:autoSpaceDE w:val="0"/>
              <w:autoSpaceDN w:val="0"/>
              <w:adjustRightInd w:val="0"/>
              <w:spacing w:after="0" w:afterLines="0"/>
              <w:jc w:val="center"/>
              <w:rPr>
                <w:rFonts w:hint="eastAsia"/>
                <w:sz w:val="18"/>
                <w:szCs w:val="16"/>
              </w:rPr>
            </w:pPr>
            <w:r>
              <w:rPr>
                <w:sz w:val="18"/>
                <w:szCs w:val="16"/>
              </w:rPr>
              <w:t>Zimbabwe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49</w:t>
            </w:r>
          </w:p>
        </w:tc>
        <w:tc>
          <w:tcPr>
            <w:tcW w:w="1694" w:type="pct"/>
          </w:tcPr>
          <w:p>
            <w:pPr>
              <w:autoSpaceDE w:val="0"/>
              <w:autoSpaceDN w:val="0"/>
              <w:adjustRightInd w:val="0"/>
              <w:spacing w:after="0" w:afterLines="0"/>
              <w:jc w:val="center"/>
              <w:rPr>
                <w:rFonts w:hint="eastAsia"/>
                <w:sz w:val="18"/>
                <w:szCs w:val="16"/>
              </w:rPr>
            </w:pPr>
            <w:r>
              <w:rPr>
                <w:sz w:val="18"/>
                <w:szCs w:val="16"/>
              </w:rPr>
              <w:t>Germany</w:t>
            </w:r>
          </w:p>
        </w:tc>
        <w:tc>
          <w:tcPr>
            <w:tcW w:w="729" w:type="pct"/>
          </w:tcPr>
          <w:p>
            <w:pPr>
              <w:autoSpaceDE w:val="0"/>
              <w:autoSpaceDN w:val="0"/>
              <w:adjustRightInd w:val="0"/>
              <w:spacing w:after="0" w:afterLines="0"/>
              <w:jc w:val="center"/>
              <w:rPr>
                <w:rFonts w:hint="eastAsia"/>
                <w:sz w:val="18"/>
                <w:szCs w:val="16"/>
              </w:rPr>
            </w:pPr>
            <w:r>
              <w:rPr>
                <w:sz w:val="18"/>
                <w:szCs w:val="16"/>
              </w:rPr>
              <w:t>264</w:t>
            </w:r>
          </w:p>
        </w:tc>
        <w:tc>
          <w:tcPr>
            <w:tcW w:w="1853" w:type="pct"/>
          </w:tcPr>
          <w:p>
            <w:pPr>
              <w:autoSpaceDE w:val="0"/>
              <w:autoSpaceDN w:val="0"/>
              <w:adjustRightInd w:val="0"/>
              <w:spacing w:after="0" w:afterLines="0"/>
              <w:jc w:val="center"/>
              <w:rPr>
                <w:rFonts w:hint="eastAsia"/>
                <w:sz w:val="18"/>
                <w:szCs w:val="16"/>
              </w:rPr>
            </w:pPr>
            <w:r>
              <w:rPr>
                <w:sz w:val="18"/>
                <w:szCs w:val="16"/>
              </w:rPr>
              <w:t>Namibia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61</w:t>
            </w:r>
          </w:p>
        </w:tc>
        <w:tc>
          <w:tcPr>
            <w:tcW w:w="1694" w:type="pct"/>
          </w:tcPr>
          <w:p>
            <w:pPr>
              <w:autoSpaceDE w:val="0"/>
              <w:autoSpaceDN w:val="0"/>
              <w:adjustRightInd w:val="0"/>
              <w:spacing w:after="0" w:afterLines="0"/>
              <w:jc w:val="center"/>
              <w:rPr>
                <w:rFonts w:hint="eastAsia"/>
                <w:sz w:val="18"/>
                <w:szCs w:val="16"/>
              </w:rPr>
            </w:pPr>
            <w:r>
              <w:rPr>
                <w:sz w:val="18"/>
                <w:szCs w:val="16"/>
              </w:rPr>
              <w:t>Australia</w:t>
            </w:r>
          </w:p>
        </w:tc>
        <w:tc>
          <w:tcPr>
            <w:tcW w:w="729" w:type="pct"/>
          </w:tcPr>
          <w:p>
            <w:pPr>
              <w:autoSpaceDE w:val="0"/>
              <w:autoSpaceDN w:val="0"/>
              <w:adjustRightInd w:val="0"/>
              <w:spacing w:after="0" w:afterLines="0"/>
              <w:jc w:val="center"/>
              <w:rPr>
                <w:rFonts w:hint="eastAsia"/>
                <w:sz w:val="18"/>
                <w:szCs w:val="16"/>
              </w:rPr>
            </w:pPr>
            <w:r>
              <w:rPr>
                <w:sz w:val="18"/>
                <w:szCs w:val="16"/>
              </w:rPr>
              <w:t>265</w:t>
            </w:r>
          </w:p>
        </w:tc>
        <w:tc>
          <w:tcPr>
            <w:tcW w:w="1853" w:type="pct"/>
          </w:tcPr>
          <w:p>
            <w:pPr>
              <w:autoSpaceDE w:val="0"/>
              <w:autoSpaceDN w:val="0"/>
              <w:adjustRightInd w:val="0"/>
              <w:spacing w:after="0" w:afterLines="0"/>
              <w:jc w:val="center"/>
              <w:rPr>
                <w:rFonts w:hint="eastAsia"/>
                <w:sz w:val="18"/>
                <w:szCs w:val="16"/>
              </w:rPr>
            </w:pPr>
            <w:r>
              <w:rPr>
                <w:sz w:val="18"/>
                <w:szCs w:val="16"/>
              </w:rPr>
              <w:t>Malawi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65</w:t>
            </w:r>
          </w:p>
        </w:tc>
        <w:tc>
          <w:tcPr>
            <w:tcW w:w="1694" w:type="pct"/>
          </w:tcPr>
          <w:p>
            <w:pPr>
              <w:autoSpaceDE w:val="0"/>
              <w:autoSpaceDN w:val="0"/>
              <w:adjustRightInd w:val="0"/>
              <w:spacing w:after="0" w:afterLines="0"/>
              <w:jc w:val="center"/>
              <w:rPr>
                <w:rFonts w:hint="eastAsia"/>
                <w:sz w:val="18"/>
                <w:szCs w:val="16"/>
              </w:rPr>
            </w:pPr>
            <w:r>
              <w:rPr>
                <w:sz w:val="18"/>
                <w:szCs w:val="16"/>
              </w:rPr>
              <w:t>Singapore</w:t>
            </w:r>
          </w:p>
        </w:tc>
        <w:tc>
          <w:tcPr>
            <w:tcW w:w="729" w:type="pct"/>
          </w:tcPr>
          <w:p>
            <w:pPr>
              <w:autoSpaceDE w:val="0"/>
              <w:autoSpaceDN w:val="0"/>
              <w:adjustRightInd w:val="0"/>
              <w:spacing w:after="0" w:afterLines="0"/>
              <w:jc w:val="center"/>
              <w:rPr>
                <w:rFonts w:hint="eastAsia"/>
                <w:sz w:val="18"/>
                <w:szCs w:val="16"/>
              </w:rPr>
            </w:pPr>
            <w:r>
              <w:rPr>
                <w:sz w:val="18"/>
                <w:szCs w:val="16"/>
              </w:rPr>
              <w:t>266</w:t>
            </w:r>
          </w:p>
        </w:tc>
        <w:tc>
          <w:tcPr>
            <w:tcW w:w="1853" w:type="pct"/>
          </w:tcPr>
          <w:p>
            <w:pPr>
              <w:autoSpaceDE w:val="0"/>
              <w:autoSpaceDN w:val="0"/>
              <w:adjustRightInd w:val="0"/>
              <w:spacing w:after="0" w:afterLines="0"/>
              <w:jc w:val="center"/>
              <w:rPr>
                <w:rFonts w:hint="eastAsia"/>
                <w:sz w:val="18"/>
                <w:szCs w:val="16"/>
              </w:rPr>
            </w:pPr>
            <w:r>
              <w:rPr>
                <w:sz w:val="18"/>
                <w:szCs w:val="16"/>
              </w:rPr>
              <w:t>Lesotho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90</w:t>
            </w:r>
          </w:p>
        </w:tc>
        <w:tc>
          <w:tcPr>
            <w:tcW w:w="1694" w:type="pct"/>
          </w:tcPr>
          <w:p>
            <w:pPr>
              <w:autoSpaceDE w:val="0"/>
              <w:autoSpaceDN w:val="0"/>
              <w:adjustRightInd w:val="0"/>
              <w:spacing w:after="0" w:afterLines="0"/>
              <w:jc w:val="center"/>
              <w:rPr>
                <w:rFonts w:hint="eastAsia"/>
                <w:sz w:val="18"/>
                <w:szCs w:val="16"/>
              </w:rPr>
            </w:pPr>
            <w:r>
              <w:rPr>
                <w:sz w:val="18"/>
                <w:szCs w:val="16"/>
              </w:rPr>
              <w:t>Turkey</w:t>
            </w:r>
          </w:p>
        </w:tc>
        <w:tc>
          <w:tcPr>
            <w:tcW w:w="729" w:type="pct"/>
          </w:tcPr>
          <w:p>
            <w:pPr>
              <w:autoSpaceDE w:val="0"/>
              <w:autoSpaceDN w:val="0"/>
              <w:adjustRightInd w:val="0"/>
              <w:spacing w:after="0" w:afterLines="0"/>
              <w:jc w:val="center"/>
              <w:rPr>
                <w:rFonts w:hint="eastAsia"/>
                <w:sz w:val="18"/>
                <w:szCs w:val="16"/>
              </w:rPr>
            </w:pPr>
            <w:r>
              <w:rPr>
                <w:sz w:val="18"/>
                <w:szCs w:val="16"/>
              </w:rPr>
              <w:t>267</w:t>
            </w:r>
          </w:p>
        </w:tc>
        <w:tc>
          <w:tcPr>
            <w:tcW w:w="1853" w:type="pct"/>
          </w:tcPr>
          <w:p>
            <w:pPr>
              <w:autoSpaceDE w:val="0"/>
              <w:autoSpaceDN w:val="0"/>
              <w:adjustRightInd w:val="0"/>
              <w:spacing w:after="0" w:afterLines="0"/>
              <w:jc w:val="center"/>
              <w:rPr>
                <w:rFonts w:hint="eastAsia"/>
                <w:sz w:val="18"/>
                <w:szCs w:val="16"/>
              </w:rPr>
            </w:pPr>
            <w:r>
              <w:rPr>
                <w:sz w:val="18"/>
                <w:szCs w:val="16"/>
              </w:rPr>
              <w:t>Botswana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92</w:t>
            </w:r>
          </w:p>
        </w:tc>
        <w:tc>
          <w:tcPr>
            <w:tcW w:w="1694" w:type="pct"/>
          </w:tcPr>
          <w:p>
            <w:pPr>
              <w:autoSpaceDE w:val="0"/>
              <w:autoSpaceDN w:val="0"/>
              <w:adjustRightInd w:val="0"/>
              <w:spacing w:after="0" w:afterLines="0"/>
              <w:jc w:val="center"/>
              <w:rPr>
                <w:rFonts w:hint="eastAsia"/>
                <w:sz w:val="18"/>
                <w:szCs w:val="16"/>
              </w:rPr>
            </w:pPr>
            <w:r>
              <w:rPr>
                <w:sz w:val="18"/>
                <w:szCs w:val="16"/>
              </w:rPr>
              <w:t>Pakistan</w:t>
            </w:r>
          </w:p>
        </w:tc>
        <w:tc>
          <w:tcPr>
            <w:tcW w:w="729" w:type="pct"/>
          </w:tcPr>
          <w:p>
            <w:pPr>
              <w:autoSpaceDE w:val="0"/>
              <w:autoSpaceDN w:val="0"/>
              <w:adjustRightInd w:val="0"/>
              <w:spacing w:after="0" w:afterLines="0"/>
              <w:jc w:val="center"/>
              <w:rPr>
                <w:rFonts w:hint="eastAsia"/>
                <w:sz w:val="18"/>
                <w:szCs w:val="16"/>
              </w:rPr>
            </w:pPr>
            <w:r>
              <w:rPr>
                <w:sz w:val="18"/>
                <w:szCs w:val="16"/>
              </w:rPr>
              <w:t>268</w:t>
            </w:r>
          </w:p>
        </w:tc>
        <w:tc>
          <w:tcPr>
            <w:tcW w:w="1853" w:type="pct"/>
          </w:tcPr>
          <w:p>
            <w:pPr>
              <w:autoSpaceDE w:val="0"/>
              <w:autoSpaceDN w:val="0"/>
              <w:adjustRightInd w:val="0"/>
              <w:spacing w:after="0" w:afterLines="0"/>
              <w:jc w:val="center"/>
              <w:rPr>
                <w:rFonts w:hint="eastAsia"/>
                <w:sz w:val="18"/>
                <w:szCs w:val="16"/>
              </w:rPr>
            </w:pPr>
            <w:r>
              <w:rPr>
                <w:sz w:val="18"/>
                <w:szCs w:val="16"/>
              </w:rPr>
              <w:t>Swaziland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93</w:t>
            </w:r>
          </w:p>
        </w:tc>
        <w:tc>
          <w:tcPr>
            <w:tcW w:w="1694" w:type="pct"/>
          </w:tcPr>
          <w:p>
            <w:pPr>
              <w:autoSpaceDE w:val="0"/>
              <w:autoSpaceDN w:val="0"/>
              <w:adjustRightInd w:val="0"/>
              <w:spacing w:after="0" w:afterLines="0"/>
              <w:jc w:val="center"/>
              <w:rPr>
                <w:rFonts w:hint="eastAsia"/>
                <w:sz w:val="18"/>
                <w:szCs w:val="16"/>
              </w:rPr>
            </w:pPr>
            <w:r>
              <w:rPr>
                <w:sz w:val="18"/>
                <w:szCs w:val="16"/>
              </w:rPr>
              <w:t>Afghanistan</w:t>
            </w:r>
          </w:p>
        </w:tc>
        <w:tc>
          <w:tcPr>
            <w:tcW w:w="729" w:type="pct"/>
          </w:tcPr>
          <w:p>
            <w:pPr>
              <w:autoSpaceDE w:val="0"/>
              <w:autoSpaceDN w:val="0"/>
              <w:adjustRightInd w:val="0"/>
              <w:spacing w:after="0" w:afterLines="0"/>
              <w:jc w:val="center"/>
              <w:rPr>
                <w:rFonts w:hint="eastAsia"/>
                <w:sz w:val="18"/>
                <w:szCs w:val="16"/>
              </w:rPr>
            </w:pPr>
            <w:r>
              <w:rPr>
                <w:sz w:val="18"/>
                <w:szCs w:val="16"/>
              </w:rPr>
              <w:t>269</w:t>
            </w:r>
          </w:p>
        </w:tc>
        <w:tc>
          <w:tcPr>
            <w:tcW w:w="1853" w:type="pct"/>
          </w:tcPr>
          <w:p>
            <w:pPr>
              <w:autoSpaceDE w:val="0"/>
              <w:autoSpaceDN w:val="0"/>
              <w:adjustRightInd w:val="0"/>
              <w:spacing w:after="0" w:afterLines="0"/>
              <w:jc w:val="center"/>
              <w:rPr>
                <w:rFonts w:hint="eastAsia"/>
                <w:sz w:val="18"/>
                <w:szCs w:val="16"/>
              </w:rPr>
            </w:pPr>
            <w:r>
              <w:rPr>
                <w:sz w:val="18"/>
                <w:szCs w:val="16"/>
              </w:rPr>
              <w:t>Comoros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94</w:t>
            </w:r>
          </w:p>
        </w:tc>
        <w:tc>
          <w:tcPr>
            <w:tcW w:w="1694" w:type="pct"/>
          </w:tcPr>
          <w:p>
            <w:pPr>
              <w:autoSpaceDE w:val="0"/>
              <w:autoSpaceDN w:val="0"/>
              <w:adjustRightInd w:val="0"/>
              <w:spacing w:after="0" w:afterLines="0"/>
              <w:jc w:val="center"/>
              <w:rPr>
                <w:rFonts w:hint="eastAsia"/>
                <w:sz w:val="18"/>
                <w:szCs w:val="16"/>
              </w:rPr>
            </w:pPr>
            <w:r>
              <w:rPr>
                <w:sz w:val="18"/>
                <w:szCs w:val="16"/>
              </w:rPr>
              <w:t>Sri Lanka</w:t>
            </w:r>
          </w:p>
        </w:tc>
        <w:tc>
          <w:tcPr>
            <w:tcW w:w="729" w:type="pct"/>
          </w:tcPr>
          <w:p>
            <w:pPr>
              <w:autoSpaceDE w:val="0"/>
              <w:autoSpaceDN w:val="0"/>
              <w:adjustRightInd w:val="0"/>
              <w:spacing w:after="0" w:afterLines="0"/>
              <w:jc w:val="center"/>
              <w:rPr>
                <w:rFonts w:hint="eastAsia"/>
                <w:sz w:val="18"/>
                <w:szCs w:val="16"/>
              </w:rPr>
            </w:pPr>
            <w:r>
              <w:rPr>
                <w:sz w:val="18"/>
                <w:szCs w:val="16"/>
              </w:rPr>
              <w:t>291</w:t>
            </w:r>
          </w:p>
        </w:tc>
        <w:tc>
          <w:tcPr>
            <w:tcW w:w="1853" w:type="pct"/>
          </w:tcPr>
          <w:p>
            <w:pPr>
              <w:autoSpaceDE w:val="0"/>
              <w:autoSpaceDN w:val="0"/>
              <w:adjustRightInd w:val="0"/>
              <w:spacing w:after="0" w:afterLines="0"/>
              <w:jc w:val="center"/>
              <w:rPr>
                <w:rFonts w:hint="eastAsia"/>
                <w:sz w:val="18"/>
                <w:szCs w:val="16"/>
              </w:rPr>
            </w:pPr>
            <w:r>
              <w:rPr>
                <w:sz w:val="18"/>
                <w:szCs w:val="16"/>
              </w:rPr>
              <w:t>Eritrea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212</w:t>
            </w:r>
          </w:p>
        </w:tc>
        <w:tc>
          <w:tcPr>
            <w:tcW w:w="1694" w:type="pct"/>
          </w:tcPr>
          <w:p>
            <w:pPr>
              <w:autoSpaceDE w:val="0"/>
              <w:autoSpaceDN w:val="0"/>
              <w:adjustRightInd w:val="0"/>
              <w:spacing w:after="0" w:afterLines="0"/>
              <w:jc w:val="center"/>
              <w:rPr>
                <w:rFonts w:hint="eastAsia"/>
                <w:sz w:val="18"/>
                <w:szCs w:val="16"/>
              </w:rPr>
            </w:pPr>
            <w:r>
              <w:rPr>
                <w:sz w:val="18"/>
                <w:szCs w:val="16"/>
              </w:rPr>
              <w:t>Morocco</w:t>
            </w:r>
          </w:p>
        </w:tc>
        <w:tc>
          <w:tcPr>
            <w:tcW w:w="729" w:type="pct"/>
          </w:tcPr>
          <w:p>
            <w:pPr>
              <w:autoSpaceDE w:val="0"/>
              <w:autoSpaceDN w:val="0"/>
              <w:adjustRightInd w:val="0"/>
              <w:spacing w:after="0" w:afterLines="0"/>
              <w:jc w:val="center"/>
              <w:rPr>
                <w:rFonts w:hint="eastAsia"/>
                <w:sz w:val="18"/>
                <w:szCs w:val="16"/>
              </w:rPr>
            </w:pPr>
            <w:r>
              <w:rPr>
                <w:sz w:val="18"/>
                <w:szCs w:val="16"/>
              </w:rPr>
              <w:t>297</w:t>
            </w:r>
          </w:p>
        </w:tc>
        <w:tc>
          <w:tcPr>
            <w:tcW w:w="1853" w:type="pct"/>
          </w:tcPr>
          <w:p>
            <w:pPr>
              <w:autoSpaceDE w:val="0"/>
              <w:autoSpaceDN w:val="0"/>
              <w:adjustRightInd w:val="0"/>
              <w:spacing w:after="0" w:afterLines="0"/>
              <w:jc w:val="center"/>
              <w:rPr>
                <w:rFonts w:hint="eastAsia"/>
                <w:sz w:val="18"/>
                <w:szCs w:val="16"/>
              </w:rPr>
            </w:pPr>
            <w:r>
              <w:rPr>
                <w:sz w:val="18"/>
                <w:szCs w:val="16"/>
              </w:rPr>
              <w:t>Aruba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213</w:t>
            </w:r>
          </w:p>
        </w:tc>
        <w:tc>
          <w:tcPr>
            <w:tcW w:w="1694" w:type="pct"/>
          </w:tcPr>
          <w:p>
            <w:pPr>
              <w:autoSpaceDE w:val="0"/>
              <w:autoSpaceDN w:val="0"/>
              <w:adjustRightInd w:val="0"/>
              <w:spacing w:after="0" w:afterLines="0"/>
              <w:jc w:val="center"/>
              <w:rPr>
                <w:rFonts w:hint="eastAsia"/>
                <w:sz w:val="18"/>
                <w:szCs w:val="16"/>
              </w:rPr>
            </w:pPr>
            <w:r>
              <w:rPr>
                <w:sz w:val="18"/>
                <w:szCs w:val="16"/>
              </w:rPr>
              <w:t>Algeria</w:t>
            </w:r>
          </w:p>
        </w:tc>
        <w:tc>
          <w:tcPr>
            <w:tcW w:w="729" w:type="pct"/>
          </w:tcPr>
          <w:p>
            <w:pPr>
              <w:autoSpaceDE w:val="0"/>
              <w:autoSpaceDN w:val="0"/>
              <w:adjustRightInd w:val="0"/>
              <w:spacing w:after="0" w:afterLines="0"/>
              <w:jc w:val="center"/>
              <w:rPr>
                <w:rFonts w:hint="eastAsia"/>
                <w:sz w:val="18"/>
                <w:szCs w:val="16"/>
              </w:rPr>
            </w:pPr>
            <w:r>
              <w:rPr>
                <w:sz w:val="18"/>
                <w:szCs w:val="16"/>
              </w:rPr>
              <w:t>298</w:t>
            </w:r>
          </w:p>
        </w:tc>
        <w:tc>
          <w:tcPr>
            <w:tcW w:w="1853" w:type="pct"/>
          </w:tcPr>
          <w:p>
            <w:pPr>
              <w:autoSpaceDE w:val="0"/>
              <w:autoSpaceDN w:val="0"/>
              <w:adjustRightInd w:val="0"/>
              <w:spacing w:after="0" w:afterLines="0"/>
              <w:jc w:val="center"/>
              <w:rPr>
                <w:rFonts w:hint="eastAsia"/>
                <w:sz w:val="18"/>
                <w:szCs w:val="16"/>
              </w:rPr>
            </w:pPr>
            <w:r>
              <w:rPr>
                <w:sz w:val="18"/>
                <w:szCs w:val="16"/>
              </w:rPr>
              <w:t>Faroe Islands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216</w:t>
            </w:r>
          </w:p>
        </w:tc>
        <w:tc>
          <w:tcPr>
            <w:tcW w:w="1694" w:type="pct"/>
          </w:tcPr>
          <w:p>
            <w:pPr>
              <w:autoSpaceDE w:val="0"/>
              <w:autoSpaceDN w:val="0"/>
              <w:adjustRightInd w:val="0"/>
              <w:spacing w:after="0" w:afterLines="0"/>
              <w:jc w:val="center"/>
              <w:rPr>
                <w:rFonts w:hint="eastAsia"/>
                <w:sz w:val="18"/>
                <w:szCs w:val="16"/>
              </w:rPr>
            </w:pPr>
            <w:r>
              <w:rPr>
                <w:sz w:val="18"/>
                <w:szCs w:val="16"/>
              </w:rPr>
              <w:t>Tunisia</w:t>
            </w:r>
          </w:p>
        </w:tc>
        <w:tc>
          <w:tcPr>
            <w:tcW w:w="729" w:type="pct"/>
          </w:tcPr>
          <w:p>
            <w:pPr>
              <w:autoSpaceDE w:val="0"/>
              <w:autoSpaceDN w:val="0"/>
              <w:adjustRightInd w:val="0"/>
              <w:spacing w:after="0" w:afterLines="0"/>
              <w:jc w:val="center"/>
              <w:rPr>
                <w:rFonts w:hint="eastAsia"/>
                <w:sz w:val="18"/>
                <w:szCs w:val="16"/>
              </w:rPr>
            </w:pPr>
            <w:r>
              <w:rPr>
                <w:sz w:val="18"/>
                <w:szCs w:val="16"/>
              </w:rPr>
              <w:t>299</w:t>
            </w:r>
          </w:p>
        </w:tc>
        <w:tc>
          <w:tcPr>
            <w:tcW w:w="1853" w:type="pct"/>
          </w:tcPr>
          <w:p>
            <w:pPr>
              <w:autoSpaceDE w:val="0"/>
              <w:autoSpaceDN w:val="0"/>
              <w:adjustRightInd w:val="0"/>
              <w:spacing w:after="0" w:afterLines="0"/>
              <w:jc w:val="center"/>
              <w:rPr>
                <w:rFonts w:hint="eastAsia"/>
                <w:sz w:val="18"/>
                <w:szCs w:val="16"/>
              </w:rPr>
            </w:pPr>
            <w:r>
              <w:rPr>
                <w:sz w:val="18"/>
                <w:szCs w:val="16"/>
              </w:rPr>
              <w:t>Greenland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218</w:t>
            </w:r>
          </w:p>
        </w:tc>
        <w:tc>
          <w:tcPr>
            <w:tcW w:w="1694" w:type="pct"/>
          </w:tcPr>
          <w:p>
            <w:pPr>
              <w:autoSpaceDE w:val="0"/>
              <w:autoSpaceDN w:val="0"/>
              <w:adjustRightInd w:val="0"/>
              <w:spacing w:after="0" w:afterLines="0"/>
              <w:jc w:val="center"/>
              <w:rPr>
                <w:rFonts w:hint="eastAsia"/>
                <w:sz w:val="18"/>
                <w:szCs w:val="16"/>
              </w:rPr>
            </w:pPr>
            <w:r>
              <w:rPr>
                <w:sz w:val="18"/>
                <w:szCs w:val="16"/>
              </w:rPr>
              <w:t>Libya</w:t>
            </w:r>
          </w:p>
        </w:tc>
        <w:tc>
          <w:tcPr>
            <w:tcW w:w="729" w:type="pct"/>
          </w:tcPr>
          <w:p>
            <w:pPr>
              <w:autoSpaceDE w:val="0"/>
              <w:autoSpaceDN w:val="0"/>
              <w:adjustRightInd w:val="0"/>
              <w:spacing w:after="0" w:afterLines="0"/>
              <w:jc w:val="center"/>
              <w:rPr>
                <w:rFonts w:hint="eastAsia"/>
                <w:sz w:val="18"/>
                <w:szCs w:val="16"/>
              </w:rPr>
            </w:pPr>
            <w:r>
              <w:rPr>
                <w:sz w:val="18"/>
                <w:szCs w:val="16"/>
              </w:rPr>
              <w:t>350</w:t>
            </w:r>
          </w:p>
        </w:tc>
        <w:tc>
          <w:tcPr>
            <w:tcW w:w="1853" w:type="pct"/>
          </w:tcPr>
          <w:p>
            <w:pPr>
              <w:autoSpaceDE w:val="0"/>
              <w:autoSpaceDN w:val="0"/>
              <w:adjustRightInd w:val="0"/>
              <w:spacing w:after="0" w:afterLines="0"/>
              <w:jc w:val="center"/>
              <w:rPr>
                <w:rFonts w:hint="eastAsia"/>
                <w:sz w:val="18"/>
                <w:szCs w:val="16"/>
              </w:rPr>
            </w:pPr>
            <w:r>
              <w:rPr>
                <w:sz w:val="18"/>
                <w:szCs w:val="16"/>
              </w:rPr>
              <w:t>Gibraltar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220</w:t>
            </w:r>
          </w:p>
        </w:tc>
        <w:tc>
          <w:tcPr>
            <w:tcW w:w="1694" w:type="pct"/>
          </w:tcPr>
          <w:p>
            <w:pPr>
              <w:autoSpaceDE w:val="0"/>
              <w:autoSpaceDN w:val="0"/>
              <w:adjustRightInd w:val="0"/>
              <w:spacing w:after="0" w:afterLines="0"/>
              <w:jc w:val="center"/>
              <w:rPr>
                <w:rFonts w:hint="eastAsia"/>
                <w:sz w:val="18"/>
                <w:szCs w:val="16"/>
              </w:rPr>
            </w:pPr>
            <w:r>
              <w:rPr>
                <w:sz w:val="18"/>
                <w:szCs w:val="16"/>
              </w:rPr>
              <w:t>The Gambia</w:t>
            </w:r>
          </w:p>
        </w:tc>
        <w:tc>
          <w:tcPr>
            <w:tcW w:w="729" w:type="pct"/>
          </w:tcPr>
          <w:p>
            <w:pPr>
              <w:autoSpaceDE w:val="0"/>
              <w:autoSpaceDN w:val="0"/>
              <w:adjustRightInd w:val="0"/>
              <w:spacing w:after="0" w:afterLines="0"/>
              <w:jc w:val="center"/>
              <w:rPr>
                <w:rFonts w:hint="eastAsia"/>
                <w:sz w:val="18"/>
                <w:szCs w:val="16"/>
              </w:rPr>
            </w:pPr>
            <w:r>
              <w:rPr>
                <w:sz w:val="18"/>
                <w:szCs w:val="16"/>
              </w:rPr>
              <w:t>351</w:t>
            </w:r>
          </w:p>
        </w:tc>
        <w:tc>
          <w:tcPr>
            <w:tcW w:w="1853" w:type="pct"/>
          </w:tcPr>
          <w:p>
            <w:pPr>
              <w:autoSpaceDE w:val="0"/>
              <w:autoSpaceDN w:val="0"/>
              <w:adjustRightInd w:val="0"/>
              <w:spacing w:after="0" w:afterLines="0"/>
              <w:jc w:val="center"/>
              <w:rPr>
                <w:rFonts w:hint="eastAsia"/>
                <w:sz w:val="18"/>
                <w:szCs w:val="16"/>
              </w:rPr>
            </w:pPr>
            <w:r>
              <w:rPr>
                <w:sz w:val="18"/>
                <w:szCs w:val="16"/>
              </w:rPr>
              <w:t>Portugal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221</w:t>
            </w:r>
          </w:p>
        </w:tc>
        <w:tc>
          <w:tcPr>
            <w:tcW w:w="1694" w:type="pct"/>
          </w:tcPr>
          <w:p>
            <w:pPr>
              <w:autoSpaceDE w:val="0"/>
              <w:autoSpaceDN w:val="0"/>
              <w:adjustRightInd w:val="0"/>
              <w:spacing w:after="0" w:afterLines="0"/>
              <w:jc w:val="center"/>
              <w:rPr>
                <w:rFonts w:hint="eastAsia"/>
                <w:sz w:val="18"/>
                <w:szCs w:val="16"/>
              </w:rPr>
            </w:pPr>
            <w:r>
              <w:rPr>
                <w:sz w:val="18"/>
                <w:szCs w:val="16"/>
              </w:rPr>
              <w:t>Senegal</w:t>
            </w:r>
          </w:p>
        </w:tc>
        <w:tc>
          <w:tcPr>
            <w:tcW w:w="729" w:type="pct"/>
          </w:tcPr>
          <w:p>
            <w:pPr>
              <w:autoSpaceDE w:val="0"/>
              <w:autoSpaceDN w:val="0"/>
              <w:adjustRightInd w:val="0"/>
              <w:spacing w:after="0" w:afterLines="0"/>
              <w:jc w:val="center"/>
              <w:rPr>
                <w:rFonts w:hint="eastAsia"/>
                <w:sz w:val="18"/>
                <w:szCs w:val="16"/>
              </w:rPr>
            </w:pPr>
            <w:r>
              <w:rPr>
                <w:sz w:val="18"/>
                <w:szCs w:val="16"/>
              </w:rPr>
              <w:t>352</w:t>
            </w:r>
          </w:p>
        </w:tc>
        <w:tc>
          <w:tcPr>
            <w:tcW w:w="1853" w:type="pct"/>
          </w:tcPr>
          <w:p>
            <w:pPr>
              <w:autoSpaceDE w:val="0"/>
              <w:autoSpaceDN w:val="0"/>
              <w:adjustRightInd w:val="0"/>
              <w:spacing w:after="0" w:afterLines="0"/>
              <w:jc w:val="center"/>
              <w:rPr>
                <w:rFonts w:hint="eastAsia"/>
                <w:sz w:val="18"/>
                <w:szCs w:val="16"/>
              </w:rPr>
            </w:pPr>
            <w:r>
              <w:rPr>
                <w:sz w:val="18"/>
                <w:szCs w:val="16"/>
              </w:rPr>
              <w:t>Luxembourg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222</w:t>
            </w:r>
          </w:p>
        </w:tc>
        <w:tc>
          <w:tcPr>
            <w:tcW w:w="1694" w:type="pct"/>
          </w:tcPr>
          <w:p>
            <w:pPr>
              <w:autoSpaceDE w:val="0"/>
              <w:autoSpaceDN w:val="0"/>
              <w:adjustRightInd w:val="0"/>
              <w:spacing w:after="0" w:afterLines="0"/>
              <w:jc w:val="center"/>
              <w:rPr>
                <w:rFonts w:hint="eastAsia"/>
                <w:sz w:val="18"/>
                <w:szCs w:val="16"/>
              </w:rPr>
            </w:pPr>
            <w:r>
              <w:rPr>
                <w:sz w:val="18"/>
                <w:szCs w:val="16"/>
              </w:rPr>
              <w:t>Mauritania</w:t>
            </w:r>
          </w:p>
        </w:tc>
        <w:tc>
          <w:tcPr>
            <w:tcW w:w="729" w:type="pct"/>
          </w:tcPr>
          <w:p>
            <w:pPr>
              <w:autoSpaceDE w:val="0"/>
              <w:autoSpaceDN w:val="0"/>
              <w:adjustRightInd w:val="0"/>
              <w:spacing w:after="0" w:afterLines="0"/>
              <w:jc w:val="center"/>
              <w:rPr>
                <w:rFonts w:hint="eastAsia"/>
                <w:sz w:val="18"/>
                <w:szCs w:val="16"/>
              </w:rPr>
            </w:pPr>
            <w:r>
              <w:rPr>
                <w:sz w:val="18"/>
                <w:szCs w:val="16"/>
              </w:rPr>
              <w:t>353</w:t>
            </w:r>
          </w:p>
        </w:tc>
        <w:tc>
          <w:tcPr>
            <w:tcW w:w="1853" w:type="pct"/>
          </w:tcPr>
          <w:p>
            <w:pPr>
              <w:autoSpaceDE w:val="0"/>
              <w:autoSpaceDN w:val="0"/>
              <w:adjustRightInd w:val="0"/>
              <w:spacing w:after="0" w:afterLines="0"/>
              <w:jc w:val="center"/>
              <w:rPr>
                <w:rFonts w:hint="eastAsia"/>
                <w:sz w:val="18"/>
                <w:szCs w:val="16"/>
              </w:rPr>
            </w:pPr>
            <w:r>
              <w:rPr>
                <w:sz w:val="18"/>
                <w:szCs w:val="16"/>
              </w:rPr>
              <w:t>Ireland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223</w:t>
            </w:r>
          </w:p>
        </w:tc>
        <w:tc>
          <w:tcPr>
            <w:tcW w:w="1694" w:type="pct"/>
          </w:tcPr>
          <w:p>
            <w:pPr>
              <w:autoSpaceDE w:val="0"/>
              <w:autoSpaceDN w:val="0"/>
              <w:adjustRightInd w:val="0"/>
              <w:spacing w:after="0" w:afterLines="0"/>
              <w:jc w:val="center"/>
              <w:rPr>
                <w:rFonts w:hint="eastAsia"/>
                <w:sz w:val="18"/>
                <w:szCs w:val="16"/>
              </w:rPr>
            </w:pPr>
            <w:r>
              <w:rPr>
                <w:sz w:val="18"/>
                <w:szCs w:val="16"/>
              </w:rPr>
              <w:t>Mali</w:t>
            </w:r>
          </w:p>
        </w:tc>
        <w:tc>
          <w:tcPr>
            <w:tcW w:w="729" w:type="pct"/>
          </w:tcPr>
          <w:p>
            <w:pPr>
              <w:autoSpaceDE w:val="0"/>
              <w:autoSpaceDN w:val="0"/>
              <w:adjustRightInd w:val="0"/>
              <w:spacing w:after="0" w:afterLines="0"/>
              <w:jc w:val="center"/>
              <w:rPr>
                <w:rFonts w:hint="eastAsia"/>
                <w:sz w:val="18"/>
                <w:szCs w:val="16"/>
              </w:rPr>
            </w:pPr>
            <w:r>
              <w:rPr>
                <w:sz w:val="18"/>
                <w:szCs w:val="16"/>
              </w:rPr>
              <w:t>354</w:t>
            </w:r>
          </w:p>
        </w:tc>
        <w:tc>
          <w:tcPr>
            <w:tcW w:w="1853" w:type="pct"/>
          </w:tcPr>
          <w:p>
            <w:pPr>
              <w:autoSpaceDE w:val="0"/>
              <w:autoSpaceDN w:val="0"/>
              <w:adjustRightInd w:val="0"/>
              <w:spacing w:after="0" w:afterLines="0"/>
              <w:jc w:val="center"/>
              <w:rPr>
                <w:rFonts w:hint="eastAsia"/>
                <w:sz w:val="18"/>
                <w:szCs w:val="16"/>
              </w:rPr>
            </w:pPr>
            <w:r>
              <w:rPr>
                <w:sz w:val="18"/>
                <w:szCs w:val="16"/>
              </w:rPr>
              <w:t>Iceland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224</w:t>
            </w:r>
          </w:p>
        </w:tc>
        <w:tc>
          <w:tcPr>
            <w:tcW w:w="1694" w:type="pct"/>
          </w:tcPr>
          <w:p>
            <w:pPr>
              <w:autoSpaceDE w:val="0"/>
              <w:autoSpaceDN w:val="0"/>
              <w:adjustRightInd w:val="0"/>
              <w:spacing w:after="0" w:afterLines="0"/>
              <w:jc w:val="center"/>
              <w:rPr>
                <w:rFonts w:hint="eastAsia"/>
                <w:sz w:val="18"/>
                <w:szCs w:val="16"/>
              </w:rPr>
            </w:pPr>
            <w:r>
              <w:rPr>
                <w:sz w:val="18"/>
                <w:szCs w:val="16"/>
              </w:rPr>
              <w:t>Guinea</w:t>
            </w:r>
          </w:p>
        </w:tc>
        <w:tc>
          <w:tcPr>
            <w:tcW w:w="729" w:type="pct"/>
          </w:tcPr>
          <w:p>
            <w:pPr>
              <w:autoSpaceDE w:val="0"/>
              <w:autoSpaceDN w:val="0"/>
              <w:adjustRightInd w:val="0"/>
              <w:spacing w:after="0" w:afterLines="0"/>
              <w:jc w:val="center"/>
              <w:rPr>
                <w:rFonts w:hint="eastAsia"/>
                <w:sz w:val="18"/>
                <w:szCs w:val="16"/>
              </w:rPr>
            </w:pPr>
            <w:r>
              <w:rPr>
                <w:sz w:val="18"/>
                <w:szCs w:val="16"/>
              </w:rPr>
              <w:t>355</w:t>
            </w:r>
          </w:p>
        </w:tc>
        <w:tc>
          <w:tcPr>
            <w:tcW w:w="1853" w:type="pct"/>
          </w:tcPr>
          <w:p>
            <w:pPr>
              <w:autoSpaceDE w:val="0"/>
              <w:autoSpaceDN w:val="0"/>
              <w:adjustRightInd w:val="0"/>
              <w:spacing w:after="0" w:afterLines="0"/>
              <w:jc w:val="center"/>
              <w:rPr>
                <w:rFonts w:hint="eastAsia"/>
                <w:sz w:val="18"/>
                <w:szCs w:val="16"/>
              </w:rPr>
            </w:pPr>
            <w:r>
              <w:rPr>
                <w:sz w:val="18"/>
                <w:szCs w:val="16"/>
              </w:rPr>
              <w:t>Albania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225</w:t>
            </w:r>
          </w:p>
        </w:tc>
        <w:tc>
          <w:tcPr>
            <w:tcW w:w="1694" w:type="pct"/>
          </w:tcPr>
          <w:p>
            <w:pPr>
              <w:autoSpaceDE w:val="0"/>
              <w:autoSpaceDN w:val="0"/>
              <w:adjustRightInd w:val="0"/>
              <w:spacing w:after="0" w:afterLines="0"/>
              <w:jc w:val="center"/>
              <w:rPr>
                <w:rFonts w:hint="eastAsia"/>
                <w:sz w:val="18"/>
                <w:szCs w:val="16"/>
              </w:rPr>
            </w:pPr>
            <w:r>
              <w:rPr>
                <w:sz w:val="18"/>
                <w:szCs w:val="16"/>
              </w:rPr>
              <w:t>Côte d’Ivoire</w:t>
            </w:r>
          </w:p>
        </w:tc>
        <w:tc>
          <w:tcPr>
            <w:tcW w:w="729" w:type="pct"/>
          </w:tcPr>
          <w:p>
            <w:pPr>
              <w:autoSpaceDE w:val="0"/>
              <w:autoSpaceDN w:val="0"/>
              <w:adjustRightInd w:val="0"/>
              <w:spacing w:after="0" w:afterLines="0"/>
              <w:jc w:val="center"/>
              <w:rPr>
                <w:rFonts w:hint="eastAsia"/>
                <w:sz w:val="18"/>
                <w:szCs w:val="16"/>
              </w:rPr>
            </w:pPr>
            <w:r>
              <w:rPr>
                <w:sz w:val="18"/>
                <w:szCs w:val="16"/>
              </w:rPr>
              <w:t>356</w:t>
            </w:r>
          </w:p>
        </w:tc>
        <w:tc>
          <w:tcPr>
            <w:tcW w:w="1853" w:type="pct"/>
          </w:tcPr>
          <w:p>
            <w:pPr>
              <w:autoSpaceDE w:val="0"/>
              <w:autoSpaceDN w:val="0"/>
              <w:adjustRightInd w:val="0"/>
              <w:spacing w:after="0" w:afterLines="0"/>
              <w:jc w:val="center"/>
              <w:rPr>
                <w:rFonts w:hint="eastAsia"/>
                <w:sz w:val="18"/>
                <w:szCs w:val="16"/>
              </w:rPr>
            </w:pPr>
            <w:r>
              <w:rPr>
                <w:sz w:val="18"/>
                <w:szCs w:val="16"/>
              </w:rPr>
              <w:t>Malta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226</w:t>
            </w:r>
          </w:p>
        </w:tc>
        <w:tc>
          <w:tcPr>
            <w:tcW w:w="1694" w:type="pct"/>
          </w:tcPr>
          <w:p>
            <w:pPr>
              <w:autoSpaceDE w:val="0"/>
              <w:autoSpaceDN w:val="0"/>
              <w:adjustRightInd w:val="0"/>
              <w:spacing w:after="0" w:afterLines="0"/>
              <w:jc w:val="center"/>
              <w:rPr>
                <w:rFonts w:hint="eastAsia"/>
                <w:sz w:val="18"/>
                <w:szCs w:val="16"/>
              </w:rPr>
            </w:pPr>
            <w:r>
              <w:rPr>
                <w:sz w:val="18"/>
                <w:szCs w:val="16"/>
              </w:rPr>
              <w:t>Burkina Faso</w:t>
            </w:r>
          </w:p>
        </w:tc>
        <w:tc>
          <w:tcPr>
            <w:tcW w:w="729" w:type="pct"/>
          </w:tcPr>
          <w:p>
            <w:pPr>
              <w:autoSpaceDE w:val="0"/>
              <w:autoSpaceDN w:val="0"/>
              <w:adjustRightInd w:val="0"/>
              <w:spacing w:after="0" w:afterLines="0"/>
              <w:jc w:val="center"/>
              <w:rPr>
                <w:rFonts w:hint="eastAsia"/>
                <w:sz w:val="18"/>
                <w:szCs w:val="16"/>
              </w:rPr>
            </w:pPr>
            <w:r>
              <w:rPr>
                <w:sz w:val="18"/>
                <w:szCs w:val="16"/>
              </w:rPr>
              <w:t>357</w:t>
            </w:r>
          </w:p>
        </w:tc>
        <w:tc>
          <w:tcPr>
            <w:tcW w:w="1853" w:type="pct"/>
          </w:tcPr>
          <w:p>
            <w:pPr>
              <w:autoSpaceDE w:val="0"/>
              <w:autoSpaceDN w:val="0"/>
              <w:adjustRightInd w:val="0"/>
              <w:spacing w:after="0" w:afterLines="0"/>
              <w:jc w:val="center"/>
              <w:rPr>
                <w:rFonts w:hint="eastAsia"/>
                <w:sz w:val="18"/>
                <w:szCs w:val="16"/>
              </w:rPr>
            </w:pPr>
            <w:r>
              <w:rPr>
                <w:sz w:val="18"/>
                <w:szCs w:val="16"/>
              </w:rPr>
              <w:t>Cyprus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227</w:t>
            </w:r>
          </w:p>
        </w:tc>
        <w:tc>
          <w:tcPr>
            <w:tcW w:w="1694" w:type="pct"/>
          </w:tcPr>
          <w:p>
            <w:pPr>
              <w:autoSpaceDE w:val="0"/>
              <w:autoSpaceDN w:val="0"/>
              <w:adjustRightInd w:val="0"/>
              <w:spacing w:after="0" w:afterLines="0"/>
              <w:jc w:val="center"/>
              <w:rPr>
                <w:rFonts w:hint="eastAsia"/>
                <w:sz w:val="18"/>
                <w:szCs w:val="16"/>
              </w:rPr>
            </w:pPr>
            <w:r>
              <w:rPr>
                <w:sz w:val="18"/>
                <w:szCs w:val="16"/>
              </w:rPr>
              <w:t>Niger</w:t>
            </w:r>
          </w:p>
        </w:tc>
        <w:tc>
          <w:tcPr>
            <w:tcW w:w="729" w:type="pct"/>
          </w:tcPr>
          <w:p>
            <w:pPr>
              <w:autoSpaceDE w:val="0"/>
              <w:autoSpaceDN w:val="0"/>
              <w:adjustRightInd w:val="0"/>
              <w:spacing w:after="0" w:afterLines="0"/>
              <w:jc w:val="center"/>
              <w:rPr>
                <w:rFonts w:hint="eastAsia"/>
                <w:sz w:val="18"/>
                <w:szCs w:val="16"/>
              </w:rPr>
            </w:pPr>
            <w:r>
              <w:rPr>
                <w:sz w:val="18"/>
                <w:szCs w:val="16"/>
              </w:rPr>
              <w:t>358</w:t>
            </w:r>
          </w:p>
        </w:tc>
        <w:tc>
          <w:tcPr>
            <w:tcW w:w="1853" w:type="pct"/>
          </w:tcPr>
          <w:p>
            <w:pPr>
              <w:autoSpaceDE w:val="0"/>
              <w:autoSpaceDN w:val="0"/>
              <w:adjustRightInd w:val="0"/>
              <w:spacing w:after="0" w:afterLines="0"/>
              <w:jc w:val="center"/>
              <w:rPr>
                <w:rFonts w:hint="eastAsia"/>
                <w:sz w:val="18"/>
                <w:szCs w:val="16"/>
              </w:rPr>
            </w:pPr>
            <w:r>
              <w:rPr>
                <w:sz w:val="18"/>
                <w:szCs w:val="16"/>
              </w:rPr>
              <w:t>Finland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228</w:t>
            </w:r>
          </w:p>
        </w:tc>
        <w:tc>
          <w:tcPr>
            <w:tcW w:w="1694" w:type="pct"/>
          </w:tcPr>
          <w:p>
            <w:pPr>
              <w:autoSpaceDE w:val="0"/>
              <w:autoSpaceDN w:val="0"/>
              <w:adjustRightInd w:val="0"/>
              <w:spacing w:after="0" w:afterLines="0"/>
              <w:jc w:val="center"/>
              <w:rPr>
                <w:rFonts w:hint="eastAsia"/>
                <w:sz w:val="18"/>
                <w:szCs w:val="16"/>
              </w:rPr>
            </w:pPr>
            <w:r>
              <w:rPr>
                <w:sz w:val="18"/>
                <w:szCs w:val="16"/>
              </w:rPr>
              <w:t>Togo</w:t>
            </w:r>
          </w:p>
        </w:tc>
        <w:tc>
          <w:tcPr>
            <w:tcW w:w="729" w:type="pct"/>
          </w:tcPr>
          <w:p>
            <w:pPr>
              <w:autoSpaceDE w:val="0"/>
              <w:autoSpaceDN w:val="0"/>
              <w:adjustRightInd w:val="0"/>
              <w:spacing w:after="0" w:afterLines="0"/>
              <w:jc w:val="center"/>
              <w:rPr>
                <w:rFonts w:hint="eastAsia"/>
                <w:sz w:val="18"/>
                <w:szCs w:val="16"/>
              </w:rPr>
            </w:pPr>
            <w:r>
              <w:rPr>
                <w:sz w:val="18"/>
                <w:szCs w:val="16"/>
              </w:rPr>
              <w:t>359</w:t>
            </w:r>
          </w:p>
        </w:tc>
        <w:tc>
          <w:tcPr>
            <w:tcW w:w="1853" w:type="pct"/>
          </w:tcPr>
          <w:p>
            <w:pPr>
              <w:autoSpaceDE w:val="0"/>
              <w:autoSpaceDN w:val="0"/>
              <w:adjustRightInd w:val="0"/>
              <w:spacing w:after="0" w:afterLines="0"/>
              <w:jc w:val="center"/>
              <w:rPr>
                <w:rFonts w:hint="eastAsia"/>
                <w:sz w:val="18"/>
                <w:szCs w:val="16"/>
              </w:rPr>
            </w:pPr>
            <w:r>
              <w:rPr>
                <w:sz w:val="18"/>
                <w:szCs w:val="16"/>
              </w:rPr>
              <w:t>Bulgaria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229</w:t>
            </w:r>
          </w:p>
        </w:tc>
        <w:tc>
          <w:tcPr>
            <w:tcW w:w="1694" w:type="pct"/>
          </w:tcPr>
          <w:p>
            <w:pPr>
              <w:autoSpaceDE w:val="0"/>
              <w:autoSpaceDN w:val="0"/>
              <w:adjustRightInd w:val="0"/>
              <w:spacing w:after="0" w:afterLines="0"/>
              <w:jc w:val="center"/>
              <w:rPr>
                <w:rFonts w:hint="eastAsia"/>
                <w:sz w:val="18"/>
                <w:szCs w:val="16"/>
              </w:rPr>
            </w:pPr>
            <w:r>
              <w:rPr>
                <w:sz w:val="18"/>
                <w:szCs w:val="16"/>
              </w:rPr>
              <w:t>Benin</w:t>
            </w:r>
          </w:p>
        </w:tc>
        <w:tc>
          <w:tcPr>
            <w:tcW w:w="729" w:type="pct"/>
          </w:tcPr>
          <w:p>
            <w:pPr>
              <w:autoSpaceDE w:val="0"/>
              <w:autoSpaceDN w:val="0"/>
              <w:adjustRightInd w:val="0"/>
              <w:spacing w:after="0" w:afterLines="0"/>
              <w:jc w:val="center"/>
              <w:rPr>
                <w:rFonts w:hint="eastAsia"/>
                <w:sz w:val="18"/>
                <w:szCs w:val="16"/>
              </w:rPr>
            </w:pPr>
            <w:r>
              <w:rPr>
                <w:sz w:val="18"/>
                <w:szCs w:val="16"/>
              </w:rPr>
              <w:t>370</w:t>
            </w:r>
          </w:p>
        </w:tc>
        <w:tc>
          <w:tcPr>
            <w:tcW w:w="1853" w:type="pct"/>
          </w:tcPr>
          <w:p>
            <w:pPr>
              <w:autoSpaceDE w:val="0"/>
              <w:autoSpaceDN w:val="0"/>
              <w:adjustRightInd w:val="0"/>
              <w:spacing w:after="0" w:afterLines="0"/>
              <w:jc w:val="center"/>
              <w:rPr>
                <w:rFonts w:hint="eastAsia"/>
                <w:sz w:val="18"/>
                <w:szCs w:val="16"/>
              </w:rPr>
            </w:pPr>
            <w:r>
              <w:rPr>
                <w:sz w:val="18"/>
                <w:szCs w:val="16"/>
              </w:rPr>
              <w:t>Lithuania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230</w:t>
            </w:r>
          </w:p>
        </w:tc>
        <w:tc>
          <w:tcPr>
            <w:tcW w:w="1694" w:type="pct"/>
          </w:tcPr>
          <w:p>
            <w:pPr>
              <w:autoSpaceDE w:val="0"/>
              <w:autoSpaceDN w:val="0"/>
              <w:adjustRightInd w:val="0"/>
              <w:spacing w:after="0" w:afterLines="0"/>
              <w:jc w:val="center"/>
              <w:rPr>
                <w:rFonts w:hint="eastAsia"/>
                <w:sz w:val="18"/>
                <w:szCs w:val="16"/>
              </w:rPr>
            </w:pPr>
            <w:r>
              <w:rPr>
                <w:sz w:val="18"/>
                <w:szCs w:val="16"/>
              </w:rPr>
              <w:t>Mauritius</w:t>
            </w:r>
          </w:p>
        </w:tc>
        <w:tc>
          <w:tcPr>
            <w:tcW w:w="729" w:type="pct"/>
          </w:tcPr>
          <w:p>
            <w:pPr>
              <w:autoSpaceDE w:val="0"/>
              <w:autoSpaceDN w:val="0"/>
              <w:adjustRightInd w:val="0"/>
              <w:spacing w:after="0" w:afterLines="0"/>
              <w:jc w:val="center"/>
              <w:rPr>
                <w:rFonts w:hint="eastAsia"/>
                <w:sz w:val="18"/>
                <w:szCs w:val="16"/>
              </w:rPr>
            </w:pPr>
            <w:r>
              <w:rPr>
                <w:sz w:val="18"/>
                <w:szCs w:val="16"/>
              </w:rPr>
              <w:t>371</w:t>
            </w:r>
          </w:p>
        </w:tc>
        <w:tc>
          <w:tcPr>
            <w:tcW w:w="1853" w:type="pct"/>
          </w:tcPr>
          <w:p>
            <w:pPr>
              <w:autoSpaceDE w:val="0"/>
              <w:autoSpaceDN w:val="0"/>
              <w:adjustRightInd w:val="0"/>
              <w:spacing w:after="0" w:afterLines="0"/>
              <w:jc w:val="center"/>
              <w:rPr>
                <w:rFonts w:hint="eastAsia"/>
                <w:sz w:val="18"/>
                <w:szCs w:val="16"/>
              </w:rPr>
            </w:pPr>
            <w:r>
              <w:rPr>
                <w:sz w:val="18"/>
                <w:szCs w:val="16"/>
              </w:rPr>
              <w:t>Latvia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231</w:t>
            </w:r>
          </w:p>
        </w:tc>
        <w:tc>
          <w:tcPr>
            <w:tcW w:w="1694" w:type="pct"/>
          </w:tcPr>
          <w:p>
            <w:pPr>
              <w:autoSpaceDE w:val="0"/>
              <w:autoSpaceDN w:val="0"/>
              <w:adjustRightInd w:val="0"/>
              <w:spacing w:after="0" w:afterLines="0"/>
              <w:jc w:val="center"/>
              <w:rPr>
                <w:rFonts w:hint="eastAsia"/>
                <w:sz w:val="18"/>
                <w:szCs w:val="16"/>
              </w:rPr>
            </w:pPr>
            <w:r>
              <w:rPr>
                <w:sz w:val="18"/>
                <w:szCs w:val="16"/>
              </w:rPr>
              <w:t>Liberia</w:t>
            </w:r>
          </w:p>
        </w:tc>
        <w:tc>
          <w:tcPr>
            <w:tcW w:w="729" w:type="pct"/>
          </w:tcPr>
          <w:p>
            <w:pPr>
              <w:autoSpaceDE w:val="0"/>
              <w:autoSpaceDN w:val="0"/>
              <w:adjustRightInd w:val="0"/>
              <w:spacing w:after="0" w:afterLines="0"/>
              <w:jc w:val="center"/>
              <w:rPr>
                <w:rFonts w:hint="eastAsia"/>
                <w:sz w:val="18"/>
                <w:szCs w:val="16"/>
              </w:rPr>
            </w:pPr>
            <w:r>
              <w:rPr>
                <w:sz w:val="18"/>
                <w:szCs w:val="16"/>
              </w:rPr>
              <w:t>372</w:t>
            </w:r>
          </w:p>
        </w:tc>
        <w:tc>
          <w:tcPr>
            <w:tcW w:w="1853" w:type="pct"/>
          </w:tcPr>
          <w:p>
            <w:pPr>
              <w:autoSpaceDE w:val="0"/>
              <w:autoSpaceDN w:val="0"/>
              <w:adjustRightInd w:val="0"/>
              <w:spacing w:after="0" w:afterLines="0"/>
              <w:jc w:val="center"/>
              <w:rPr>
                <w:rFonts w:hint="eastAsia"/>
                <w:sz w:val="18"/>
                <w:szCs w:val="16"/>
              </w:rPr>
            </w:pPr>
            <w:r>
              <w:rPr>
                <w:sz w:val="18"/>
                <w:szCs w:val="16"/>
              </w:rPr>
              <w:t>Estonia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232</w:t>
            </w:r>
          </w:p>
        </w:tc>
        <w:tc>
          <w:tcPr>
            <w:tcW w:w="1694" w:type="pct"/>
          </w:tcPr>
          <w:p>
            <w:pPr>
              <w:autoSpaceDE w:val="0"/>
              <w:autoSpaceDN w:val="0"/>
              <w:adjustRightInd w:val="0"/>
              <w:spacing w:after="0" w:afterLines="0"/>
              <w:jc w:val="center"/>
              <w:rPr>
                <w:rFonts w:hint="eastAsia"/>
                <w:sz w:val="18"/>
                <w:szCs w:val="16"/>
              </w:rPr>
            </w:pPr>
            <w:r>
              <w:rPr>
                <w:sz w:val="18"/>
                <w:szCs w:val="16"/>
              </w:rPr>
              <w:t>Sierra Leone</w:t>
            </w:r>
          </w:p>
        </w:tc>
        <w:tc>
          <w:tcPr>
            <w:tcW w:w="729" w:type="pct"/>
          </w:tcPr>
          <w:p>
            <w:pPr>
              <w:autoSpaceDE w:val="0"/>
              <w:autoSpaceDN w:val="0"/>
              <w:adjustRightInd w:val="0"/>
              <w:spacing w:after="0" w:afterLines="0"/>
              <w:jc w:val="center"/>
              <w:rPr>
                <w:rFonts w:hint="eastAsia"/>
                <w:sz w:val="18"/>
                <w:szCs w:val="16"/>
              </w:rPr>
            </w:pPr>
            <w:r>
              <w:rPr>
                <w:sz w:val="18"/>
                <w:szCs w:val="16"/>
              </w:rPr>
              <w:t>373</w:t>
            </w:r>
          </w:p>
        </w:tc>
        <w:tc>
          <w:tcPr>
            <w:tcW w:w="1853" w:type="pct"/>
          </w:tcPr>
          <w:p>
            <w:pPr>
              <w:autoSpaceDE w:val="0"/>
              <w:autoSpaceDN w:val="0"/>
              <w:adjustRightInd w:val="0"/>
              <w:spacing w:after="0" w:afterLines="0"/>
              <w:jc w:val="center"/>
              <w:rPr>
                <w:rFonts w:hint="eastAsia"/>
                <w:sz w:val="18"/>
                <w:szCs w:val="16"/>
              </w:rPr>
            </w:pPr>
            <w:r>
              <w:rPr>
                <w:sz w:val="18"/>
                <w:szCs w:val="16"/>
              </w:rPr>
              <w:t>Moldova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233</w:t>
            </w:r>
          </w:p>
        </w:tc>
        <w:tc>
          <w:tcPr>
            <w:tcW w:w="1694" w:type="pct"/>
          </w:tcPr>
          <w:p>
            <w:pPr>
              <w:autoSpaceDE w:val="0"/>
              <w:autoSpaceDN w:val="0"/>
              <w:adjustRightInd w:val="0"/>
              <w:spacing w:after="0" w:afterLines="0"/>
              <w:jc w:val="center"/>
              <w:rPr>
                <w:rFonts w:hint="eastAsia"/>
                <w:sz w:val="18"/>
                <w:szCs w:val="16"/>
              </w:rPr>
            </w:pPr>
            <w:r>
              <w:rPr>
                <w:sz w:val="18"/>
                <w:szCs w:val="16"/>
              </w:rPr>
              <w:t>Ghana</w:t>
            </w:r>
          </w:p>
        </w:tc>
        <w:tc>
          <w:tcPr>
            <w:tcW w:w="729" w:type="pct"/>
          </w:tcPr>
          <w:p>
            <w:pPr>
              <w:autoSpaceDE w:val="0"/>
              <w:autoSpaceDN w:val="0"/>
              <w:adjustRightInd w:val="0"/>
              <w:spacing w:after="0" w:afterLines="0"/>
              <w:jc w:val="center"/>
              <w:rPr>
                <w:rFonts w:hint="eastAsia"/>
                <w:sz w:val="18"/>
                <w:szCs w:val="16"/>
              </w:rPr>
            </w:pPr>
            <w:r>
              <w:rPr>
                <w:sz w:val="18"/>
                <w:szCs w:val="16"/>
              </w:rPr>
              <w:t>374</w:t>
            </w:r>
          </w:p>
        </w:tc>
        <w:tc>
          <w:tcPr>
            <w:tcW w:w="1853" w:type="pct"/>
          </w:tcPr>
          <w:p>
            <w:pPr>
              <w:autoSpaceDE w:val="0"/>
              <w:autoSpaceDN w:val="0"/>
              <w:adjustRightInd w:val="0"/>
              <w:spacing w:after="0" w:afterLines="0"/>
              <w:jc w:val="center"/>
              <w:rPr>
                <w:rFonts w:hint="eastAsia"/>
                <w:sz w:val="18"/>
                <w:szCs w:val="16"/>
              </w:rPr>
            </w:pPr>
            <w:r>
              <w:rPr>
                <w:sz w:val="18"/>
                <w:szCs w:val="16"/>
              </w:rPr>
              <w:t>Armenia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234</w:t>
            </w:r>
          </w:p>
        </w:tc>
        <w:tc>
          <w:tcPr>
            <w:tcW w:w="1694" w:type="pct"/>
          </w:tcPr>
          <w:p>
            <w:pPr>
              <w:autoSpaceDE w:val="0"/>
              <w:autoSpaceDN w:val="0"/>
              <w:adjustRightInd w:val="0"/>
              <w:spacing w:after="0" w:afterLines="0"/>
              <w:jc w:val="center"/>
              <w:rPr>
                <w:rFonts w:hint="eastAsia"/>
                <w:sz w:val="18"/>
                <w:szCs w:val="16"/>
              </w:rPr>
            </w:pPr>
            <w:r>
              <w:rPr>
                <w:sz w:val="18"/>
                <w:szCs w:val="16"/>
              </w:rPr>
              <w:t>Nigeria</w:t>
            </w:r>
          </w:p>
        </w:tc>
        <w:tc>
          <w:tcPr>
            <w:tcW w:w="729" w:type="pct"/>
          </w:tcPr>
          <w:p>
            <w:pPr>
              <w:autoSpaceDE w:val="0"/>
              <w:autoSpaceDN w:val="0"/>
              <w:adjustRightInd w:val="0"/>
              <w:spacing w:after="0" w:afterLines="0"/>
              <w:jc w:val="center"/>
              <w:rPr>
                <w:rFonts w:hint="eastAsia"/>
                <w:sz w:val="18"/>
                <w:szCs w:val="16"/>
              </w:rPr>
            </w:pPr>
            <w:r>
              <w:rPr>
                <w:sz w:val="18"/>
                <w:szCs w:val="16"/>
              </w:rPr>
              <w:t>375</w:t>
            </w:r>
          </w:p>
        </w:tc>
        <w:tc>
          <w:tcPr>
            <w:tcW w:w="1853" w:type="pct"/>
          </w:tcPr>
          <w:p>
            <w:pPr>
              <w:autoSpaceDE w:val="0"/>
              <w:autoSpaceDN w:val="0"/>
              <w:adjustRightInd w:val="0"/>
              <w:spacing w:after="0" w:afterLines="0"/>
              <w:jc w:val="center"/>
              <w:rPr>
                <w:rFonts w:hint="eastAsia"/>
                <w:sz w:val="18"/>
                <w:szCs w:val="16"/>
              </w:rPr>
            </w:pPr>
            <w:r>
              <w:rPr>
                <w:sz w:val="18"/>
                <w:szCs w:val="16"/>
              </w:rPr>
              <w:t>Belarus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235</w:t>
            </w:r>
          </w:p>
        </w:tc>
        <w:tc>
          <w:tcPr>
            <w:tcW w:w="1694" w:type="pct"/>
          </w:tcPr>
          <w:p>
            <w:pPr>
              <w:autoSpaceDE w:val="0"/>
              <w:autoSpaceDN w:val="0"/>
              <w:adjustRightInd w:val="0"/>
              <w:spacing w:after="0" w:afterLines="0"/>
              <w:jc w:val="center"/>
              <w:rPr>
                <w:rFonts w:hint="eastAsia"/>
                <w:sz w:val="18"/>
                <w:szCs w:val="16"/>
              </w:rPr>
            </w:pPr>
            <w:r>
              <w:rPr>
                <w:sz w:val="18"/>
                <w:szCs w:val="16"/>
              </w:rPr>
              <w:t>Chad</w:t>
            </w:r>
          </w:p>
        </w:tc>
        <w:tc>
          <w:tcPr>
            <w:tcW w:w="729" w:type="pct"/>
          </w:tcPr>
          <w:p>
            <w:pPr>
              <w:autoSpaceDE w:val="0"/>
              <w:autoSpaceDN w:val="0"/>
              <w:adjustRightInd w:val="0"/>
              <w:spacing w:after="0" w:afterLines="0"/>
              <w:jc w:val="center"/>
              <w:rPr>
                <w:rFonts w:hint="eastAsia"/>
                <w:sz w:val="18"/>
                <w:szCs w:val="16"/>
              </w:rPr>
            </w:pPr>
            <w:r>
              <w:rPr>
                <w:sz w:val="18"/>
                <w:szCs w:val="16"/>
              </w:rPr>
              <w:t>376</w:t>
            </w:r>
          </w:p>
        </w:tc>
        <w:tc>
          <w:tcPr>
            <w:tcW w:w="1853" w:type="pct"/>
          </w:tcPr>
          <w:p>
            <w:pPr>
              <w:autoSpaceDE w:val="0"/>
              <w:autoSpaceDN w:val="0"/>
              <w:adjustRightInd w:val="0"/>
              <w:spacing w:after="0" w:afterLines="0"/>
              <w:jc w:val="center"/>
              <w:rPr>
                <w:rFonts w:hint="eastAsia"/>
                <w:sz w:val="18"/>
                <w:szCs w:val="16"/>
              </w:rPr>
            </w:pPr>
            <w:r>
              <w:rPr>
                <w:sz w:val="18"/>
                <w:szCs w:val="16"/>
              </w:rPr>
              <w:t>Andorra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236</w:t>
            </w:r>
          </w:p>
        </w:tc>
        <w:tc>
          <w:tcPr>
            <w:tcW w:w="1694" w:type="pct"/>
          </w:tcPr>
          <w:p>
            <w:pPr>
              <w:autoSpaceDE w:val="0"/>
              <w:autoSpaceDN w:val="0"/>
              <w:adjustRightInd w:val="0"/>
              <w:spacing w:after="0" w:afterLines="0"/>
              <w:jc w:val="center"/>
              <w:rPr>
                <w:rFonts w:hint="eastAsia"/>
                <w:sz w:val="18"/>
                <w:szCs w:val="16"/>
              </w:rPr>
            </w:pPr>
            <w:r>
              <w:rPr>
                <w:sz w:val="18"/>
                <w:szCs w:val="16"/>
              </w:rPr>
              <w:t>Central African Republic</w:t>
            </w:r>
          </w:p>
        </w:tc>
        <w:tc>
          <w:tcPr>
            <w:tcW w:w="729" w:type="pct"/>
          </w:tcPr>
          <w:p>
            <w:pPr>
              <w:autoSpaceDE w:val="0"/>
              <w:autoSpaceDN w:val="0"/>
              <w:adjustRightInd w:val="0"/>
              <w:spacing w:after="0" w:afterLines="0"/>
              <w:jc w:val="center"/>
              <w:rPr>
                <w:rFonts w:hint="eastAsia"/>
                <w:sz w:val="18"/>
                <w:szCs w:val="16"/>
              </w:rPr>
            </w:pPr>
            <w:r>
              <w:rPr>
                <w:sz w:val="18"/>
                <w:szCs w:val="16"/>
              </w:rPr>
              <w:t>377</w:t>
            </w:r>
          </w:p>
        </w:tc>
        <w:tc>
          <w:tcPr>
            <w:tcW w:w="1853" w:type="pct"/>
          </w:tcPr>
          <w:p>
            <w:pPr>
              <w:autoSpaceDE w:val="0"/>
              <w:autoSpaceDN w:val="0"/>
              <w:adjustRightInd w:val="0"/>
              <w:spacing w:after="0" w:afterLines="0"/>
              <w:jc w:val="center"/>
              <w:rPr>
                <w:rFonts w:hint="eastAsia"/>
                <w:sz w:val="18"/>
                <w:szCs w:val="16"/>
              </w:rPr>
            </w:pPr>
            <w:r>
              <w:rPr>
                <w:sz w:val="18"/>
                <w:szCs w:val="16"/>
              </w:rPr>
              <w:t>Monaco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237</w:t>
            </w:r>
          </w:p>
        </w:tc>
        <w:tc>
          <w:tcPr>
            <w:tcW w:w="1694" w:type="pct"/>
          </w:tcPr>
          <w:p>
            <w:pPr>
              <w:autoSpaceDE w:val="0"/>
              <w:autoSpaceDN w:val="0"/>
              <w:adjustRightInd w:val="0"/>
              <w:spacing w:after="0" w:afterLines="0"/>
              <w:jc w:val="center"/>
              <w:rPr>
                <w:rFonts w:hint="eastAsia"/>
                <w:sz w:val="18"/>
                <w:szCs w:val="16"/>
              </w:rPr>
            </w:pPr>
            <w:r>
              <w:rPr>
                <w:sz w:val="18"/>
                <w:szCs w:val="16"/>
              </w:rPr>
              <w:t>Cameroon</w:t>
            </w:r>
          </w:p>
        </w:tc>
        <w:tc>
          <w:tcPr>
            <w:tcW w:w="729" w:type="pct"/>
          </w:tcPr>
          <w:p>
            <w:pPr>
              <w:autoSpaceDE w:val="0"/>
              <w:autoSpaceDN w:val="0"/>
              <w:adjustRightInd w:val="0"/>
              <w:spacing w:after="0" w:afterLines="0"/>
              <w:jc w:val="center"/>
              <w:rPr>
                <w:rFonts w:hint="eastAsia"/>
                <w:sz w:val="18"/>
                <w:szCs w:val="16"/>
              </w:rPr>
            </w:pPr>
            <w:r>
              <w:rPr>
                <w:sz w:val="18"/>
                <w:szCs w:val="16"/>
              </w:rPr>
              <w:t>378</w:t>
            </w:r>
          </w:p>
        </w:tc>
        <w:tc>
          <w:tcPr>
            <w:tcW w:w="1853" w:type="pct"/>
          </w:tcPr>
          <w:p>
            <w:pPr>
              <w:autoSpaceDE w:val="0"/>
              <w:autoSpaceDN w:val="0"/>
              <w:adjustRightInd w:val="0"/>
              <w:spacing w:after="0" w:afterLines="0"/>
              <w:jc w:val="center"/>
              <w:rPr>
                <w:rFonts w:hint="eastAsia"/>
                <w:sz w:val="18"/>
                <w:szCs w:val="16"/>
              </w:rPr>
            </w:pPr>
            <w:r>
              <w:rPr>
                <w:sz w:val="18"/>
                <w:szCs w:val="16"/>
              </w:rPr>
              <w:t>San Marino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238</w:t>
            </w:r>
          </w:p>
        </w:tc>
        <w:tc>
          <w:tcPr>
            <w:tcW w:w="1694" w:type="pct"/>
          </w:tcPr>
          <w:p>
            <w:pPr>
              <w:autoSpaceDE w:val="0"/>
              <w:autoSpaceDN w:val="0"/>
              <w:adjustRightInd w:val="0"/>
              <w:spacing w:after="0" w:afterLines="0"/>
              <w:jc w:val="center"/>
              <w:rPr>
                <w:rFonts w:hint="eastAsia"/>
                <w:sz w:val="18"/>
                <w:szCs w:val="16"/>
              </w:rPr>
            </w:pPr>
            <w:r>
              <w:rPr>
                <w:sz w:val="18"/>
                <w:szCs w:val="16"/>
              </w:rPr>
              <w:t>Cabo Verde</w:t>
            </w:r>
          </w:p>
        </w:tc>
        <w:tc>
          <w:tcPr>
            <w:tcW w:w="729" w:type="pct"/>
          </w:tcPr>
          <w:p>
            <w:pPr>
              <w:autoSpaceDE w:val="0"/>
              <w:autoSpaceDN w:val="0"/>
              <w:adjustRightInd w:val="0"/>
              <w:spacing w:after="0" w:afterLines="0"/>
              <w:jc w:val="center"/>
              <w:rPr>
                <w:rFonts w:hint="eastAsia"/>
                <w:sz w:val="18"/>
                <w:szCs w:val="16"/>
              </w:rPr>
            </w:pPr>
            <w:r>
              <w:rPr>
                <w:sz w:val="18"/>
                <w:szCs w:val="16"/>
              </w:rPr>
              <w:t>379</w:t>
            </w:r>
          </w:p>
        </w:tc>
        <w:tc>
          <w:tcPr>
            <w:tcW w:w="1853" w:type="pct"/>
          </w:tcPr>
          <w:p>
            <w:pPr>
              <w:autoSpaceDE w:val="0"/>
              <w:autoSpaceDN w:val="0"/>
              <w:adjustRightInd w:val="0"/>
              <w:spacing w:after="0" w:afterLines="0"/>
              <w:jc w:val="center"/>
              <w:rPr>
                <w:rFonts w:hint="eastAsia"/>
                <w:sz w:val="18"/>
                <w:szCs w:val="16"/>
              </w:rPr>
            </w:pPr>
            <w:r>
              <w:rPr>
                <w:sz w:val="18"/>
                <w:szCs w:val="16"/>
              </w:rPr>
              <w:t>Vatican City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240</w:t>
            </w:r>
          </w:p>
        </w:tc>
        <w:tc>
          <w:tcPr>
            <w:tcW w:w="1694" w:type="pct"/>
          </w:tcPr>
          <w:p>
            <w:pPr>
              <w:autoSpaceDE w:val="0"/>
              <w:autoSpaceDN w:val="0"/>
              <w:adjustRightInd w:val="0"/>
              <w:spacing w:after="0" w:afterLines="0"/>
              <w:jc w:val="center"/>
              <w:rPr>
                <w:rFonts w:hint="eastAsia"/>
                <w:sz w:val="18"/>
                <w:szCs w:val="16"/>
              </w:rPr>
            </w:pPr>
            <w:r>
              <w:rPr>
                <w:sz w:val="18"/>
                <w:szCs w:val="16"/>
              </w:rPr>
              <w:t>Equatorial Guinea</w:t>
            </w:r>
          </w:p>
        </w:tc>
        <w:tc>
          <w:tcPr>
            <w:tcW w:w="729" w:type="pct"/>
          </w:tcPr>
          <w:p>
            <w:pPr>
              <w:autoSpaceDE w:val="0"/>
              <w:autoSpaceDN w:val="0"/>
              <w:adjustRightInd w:val="0"/>
              <w:spacing w:after="0" w:afterLines="0"/>
              <w:jc w:val="center"/>
              <w:rPr>
                <w:rFonts w:hint="eastAsia"/>
                <w:sz w:val="18"/>
                <w:szCs w:val="16"/>
              </w:rPr>
            </w:pPr>
            <w:r>
              <w:rPr>
                <w:sz w:val="18"/>
                <w:szCs w:val="16"/>
              </w:rPr>
              <w:t>380</w:t>
            </w:r>
          </w:p>
        </w:tc>
        <w:tc>
          <w:tcPr>
            <w:tcW w:w="1853" w:type="pct"/>
          </w:tcPr>
          <w:p>
            <w:pPr>
              <w:autoSpaceDE w:val="0"/>
              <w:autoSpaceDN w:val="0"/>
              <w:adjustRightInd w:val="0"/>
              <w:spacing w:after="0" w:afterLines="0"/>
              <w:jc w:val="center"/>
              <w:rPr>
                <w:rFonts w:hint="eastAsia"/>
                <w:sz w:val="18"/>
                <w:szCs w:val="16"/>
              </w:rPr>
            </w:pPr>
            <w:r>
              <w:rPr>
                <w:sz w:val="18"/>
                <w:szCs w:val="16"/>
              </w:rPr>
              <w:t>Ukraine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381</w:t>
            </w:r>
          </w:p>
        </w:tc>
        <w:tc>
          <w:tcPr>
            <w:tcW w:w="1694" w:type="pct"/>
          </w:tcPr>
          <w:p>
            <w:pPr>
              <w:autoSpaceDE w:val="0"/>
              <w:autoSpaceDN w:val="0"/>
              <w:adjustRightInd w:val="0"/>
              <w:spacing w:after="0" w:afterLines="0"/>
              <w:jc w:val="center"/>
              <w:rPr>
                <w:rFonts w:hint="eastAsia"/>
                <w:sz w:val="18"/>
                <w:szCs w:val="16"/>
              </w:rPr>
            </w:pPr>
            <w:r>
              <w:rPr>
                <w:sz w:val="18"/>
                <w:szCs w:val="16"/>
              </w:rPr>
              <w:t>Serbia</w:t>
            </w:r>
          </w:p>
        </w:tc>
        <w:tc>
          <w:tcPr>
            <w:tcW w:w="729" w:type="pct"/>
          </w:tcPr>
          <w:p>
            <w:pPr>
              <w:autoSpaceDE w:val="0"/>
              <w:autoSpaceDN w:val="0"/>
              <w:adjustRightInd w:val="0"/>
              <w:spacing w:after="0" w:afterLines="0"/>
              <w:jc w:val="center"/>
              <w:rPr>
                <w:rFonts w:hint="eastAsia"/>
                <w:sz w:val="18"/>
                <w:szCs w:val="16"/>
              </w:rPr>
            </w:pPr>
            <w:r>
              <w:rPr>
                <w:sz w:val="18"/>
                <w:szCs w:val="16"/>
              </w:rPr>
              <w:t>995</w:t>
            </w:r>
          </w:p>
        </w:tc>
        <w:tc>
          <w:tcPr>
            <w:tcW w:w="1853" w:type="pct"/>
          </w:tcPr>
          <w:p>
            <w:pPr>
              <w:autoSpaceDE w:val="0"/>
              <w:autoSpaceDN w:val="0"/>
              <w:adjustRightInd w:val="0"/>
              <w:spacing w:after="0" w:afterLines="0"/>
              <w:jc w:val="center"/>
              <w:rPr>
                <w:rFonts w:hint="eastAsia"/>
                <w:sz w:val="18"/>
                <w:szCs w:val="16"/>
              </w:rPr>
            </w:pPr>
            <w:r>
              <w:rPr>
                <w:sz w:val="18"/>
                <w:szCs w:val="16"/>
              </w:rPr>
              <w:t>Georgia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382</w:t>
            </w:r>
          </w:p>
        </w:tc>
        <w:tc>
          <w:tcPr>
            <w:tcW w:w="1694" w:type="pct"/>
          </w:tcPr>
          <w:p>
            <w:pPr>
              <w:autoSpaceDE w:val="0"/>
              <w:autoSpaceDN w:val="0"/>
              <w:adjustRightInd w:val="0"/>
              <w:spacing w:after="0" w:afterLines="0"/>
              <w:jc w:val="center"/>
              <w:rPr>
                <w:rFonts w:hint="eastAsia"/>
                <w:sz w:val="18"/>
                <w:szCs w:val="16"/>
              </w:rPr>
            </w:pPr>
            <w:r>
              <w:rPr>
                <w:sz w:val="18"/>
                <w:szCs w:val="16"/>
              </w:rPr>
              <w:t>Montenegro</w:t>
            </w:r>
          </w:p>
        </w:tc>
        <w:tc>
          <w:tcPr>
            <w:tcW w:w="729" w:type="pct"/>
          </w:tcPr>
          <w:p>
            <w:pPr>
              <w:autoSpaceDE w:val="0"/>
              <w:autoSpaceDN w:val="0"/>
              <w:adjustRightInd w:val="0"/>
              <w:spacing w:after="0" w:afterLines="0"/>
              <w:jc w:val="center"/>
              <w:rPr>
                <w:rFonts w:hint="eastAsia"/>
                <w:sz w:val="18"/>
                <w:szCs w:val="16"/>
              </w:rPr>
            </w:pPr>
            <w:r>
              <w:rPr>
                <w:sz w:val="18"/>
                <w:szCs w:val="16"/>
              </w:rPr>
              <w:t>996</w:t>
            </w:r>
          </w:p>
        </w:tc>
        <w:tc>
          <w:tcPr>
            <w:tcW w:w="1853" w:type="pct"/>
          </w:tcPr>
          <w:p>
            <w:pPr>
              <w:autoSpaceDE w:val="0"/>
              <w:autoSpaceDN w:val="0"/>
              <w:adjustRightInd w:val="0"/>
              <w:spacing w:after="0" w:afterLines="0"/>
              <w:jc w:val="center"/>
              <w:rPr>
                <w:rFonts w:hint="eastAsia"/>
                <w:sz w:val="18"/>
                <w:szCs w:val="16"/>
              </w:rPr>
            </w:pPr>
            <w:r>
              <w:rPr>
                <w:sz w:val="18"/>
                <w:szCs w:val="16"/>
              </w:rPr>
              <w:t>Kyrgyzstan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385</w:t>
            </w:r>
          </w:p>
        </w:tc>
        <w:tc>
          <w:tcPr>
            <w:tcW w:w="1694" w:type="pct"/>
          </w:tcPr>
          <w:p>
            <w:pPr>
              <w:autoSpaceDE w:val="0"/>
              <w:autoSpaceDN w:val="0"/>
              <w:adjustRightInd w:val="0"/>
              <w:spacing w:after="0" w:afterLines="0"/>
              <w:jc w:val="center"/>
              <w:rPr>
                <w:rFonts w:hint="eastAsia"/>
                <w:sz w:val="18"/>
                <w:szCs w:val="16"/>
              </w:rPr>
            </w:pPr>
            <w:r>
              <w:rPr>
                <w:sz w:val="18"/>
                <w:szCs w:val="16"/>
              </w:rPr>
              <w:t>Croatia</w:t>
            </w:r>
          </w:p>
        </w:tc>
        <w:tc>
          <w:tcPr>
            <w:tcW w:w="729" w:type="pct"/>
          </w:tcPr>
          <w:p>
            <w:pPr>
              <w:autoSpaceDE w:val="0"/>
              <w:autoSpaceDN w:val="0"/>
              <w:adjustRightInd w:val="0"/>
              <w:spacing w:after="0" w:afterLines="0"/>
              <w:jc w:val="center"/>
              <w:rPr>
                <w:rFonts w:hint="eastAsia"/>
                <w:sz w:val="18"/>
                <w:szCs w:val="16"/>
              </w:rPr>
            </w:pPr>
            <w:r>
              <w:rPr>
                <w:sz w:val="18"/>
                <w:szCs w:val="16"/>
              </w:rPr>
              <w:t>998</w:t>
            </w:r>
          </w:p>
        </w:tc>
        <w:tc>
          <w:tcPr>
            <w:tcW w:w="1853" w:type="pct"/>
          </w:tcPr>
          <w:p>
            <w:pPr>
              <w:autoSpaceDE w:val="0"/>
              <w:autoSpaceDN w:val="0"/>
              <w:adjustRightInd w:val="0"/>
              <w:spacing w:after="0" w:afterLines="0"/>
              <w:jc w:val="center"/>
              <w:rPr>
                <w:rFonts w:hint="eastAsia"/>
                <w:sz w:val="18"/>
                <w:szCs w:val="16"/>
              </w:rPr>
            </w:pPr>
            <w:r>
              <w:rPr>
                <w:sz w:val="18"/>
                <w:szCs w:val="16"/>
              </w:rPr>
              <w:t>Uzbekistan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386</w:t>
            </w:r>
          </w:p>
        </w:tc>
        <w:tc>
          <w:tcPr>
            <w:tcW w:w="1694" w:type="pct"/>
          </w:tcPr>
          <w:p>
            <w:pPr>
              <w:autoSpaceDE w:val="0"/>
              <w:autoSpaceDN w:val="0"/>
              <w:adjustRightInd w:val="0"/>
              <w:spacing w:after="0" w:afterLines="0"/>
              <w:jc w:val="center"/>
              <w:rPr>
                <w:rFonts w:hint="eastAsia"/>
                <w:sz w:val="18"/>
                <w:szCs w:val="16"/>
              </w:rPr>
            </w:pPr>
            <w:r>
              <w:rPr>
                <w:sz w:val="18"/>
                <w:szCs w:val="16"/>
              </w:rPr>
              <w:t>Slovenia</w:t>
            </w:r>
          </w:p>
        </w:tc>
        <w:tc>
          <w:tcPr>
            <w:tcW w:w="729" w:type="pct"/>
          </w:tcPr>
          <w:p>
            <w:pPr>
              <w:autoSpaceDE w:val="0"/>
              <w:autoSpaceDN w:val="0"/>
              <w:adjustRightInd w:val="0"/>
              <w:spacing w:after="0" w:afterLines="0"/>
              <w:jc w:val="center"/>
              <w:rPr>
                <w:rFonts w:hint="eastAsia"/>
                <w:sz w:val="18"/>
                <w:szCs w:val="16"/>
              </w:rPr>
            </w:pPr>
            <w:r>
              <w:rPr>
                <w:sz w:val="18"/>
                <w:szCs w:val="16"/>
              </w:rPr>
              <w:t>1242</w:t>
            </w:r>
          </w:p>
        </w:tc>
        <w:tc>
          <w:tcPr>
            <w:tcW w:w="1853" w:type="pct"/>
          </w:tcPr>
          <w:p>
            <w:pPr>
              <w:autoSpaceDE w:val="0"/>
              <w:autoSpaceDN w:val="0"/>
              <w:adjustRightInd w:val="0"/>
              <w:spacing w:after="0" w:afterLines="0"/>
              <w:jc w:val="center"/>
              <w:rPr>
                <w:rFonts w:hint="eastAsia"/>
                <w:sz w:val="18"/>
                <w:szCs w:val="16"/>
              </w:rPr>
            </w:pPr>
            <w:r>
              <w:rPr>
                <w:sz w:val="18"/>
                <w:szCs w:val="16"/>
              </w:rPr>
              <w:t>Bahamas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387</w:t>
            </w:r>
          </w:p>
        </w:tc>
        <w:tc>
          <w:tcPr>
            <w:tcW w:w="1694" w:type="pct"/>
          </w:tcPr>
          <w:p>
            <w:pPr>
              <w:autoSpaceDE w:val="0"/>
              <w:autoSpaceDN w:val="0"/>
              <w:adjustRightInd w:val="0"/>
              <w:spacing w:after="0" w:afterLines="0"/>
              <w:jc w:val="center"/>
              <w:rPr>
                <w:rFonts w:hint="eastAsia"/>
                <w:sz w:val="18"/>
                <w:szCs w:val="16"/>
              </w:rPr>
            </w:pPr>
            <w:r>
              <w:rPr>
                <w:sz w:val="18"/>
                <w:szCs w:val="16"/>
              </w:rPr>
              <w:t>Bosnia and Herzegovina</w:t>
            </w:r>
          </w:p>
        </w:tc>
        <w:tc>
          <w:tcPr>
            <w:tcW w:w="729" w:type="pct"/>
          </w:tcPr>
          <w:p>
            <w:pPr>
              <w:autoSpaceDE w:val="0"/>
              <w:autoSpaceDN w:val="0"/>
              <w:adjustRightInd w:val="0"/>
              <w:spacing w:after="0" w:afterLines="0"/>
              <w:jc w:val="center"/>
              <w:rPr>
                <w:rFonts w:hint="eastAsia"/>
                <w:sz w:val="18"/>
                <w:szCs w:val="16"/>
              </w:rPr>
            </w:pPr>
            <w:r>
              <w:rPr>
                <w:sz w:val="18"/>
                <w:szCs w:val="16"/>
              </w:rPr>
              <w:t>1246</w:t>
            </w:r>
          </w:p>
        </w:tc>
        <w:tc>
          <w:tcPr>
            <w:tcW w:w="1853" w:type="pct"/>
          </w:tcPr>
          <w:p>
            <w:pPr>
              <w:autoSpaceDE w:val="0"/>
              <w:autoSpaceDN w:val="0"/>
              <w:adjustRightInd w:val="0"/>
              <w:spacing w:after="0" w:afterLines="0"/>
              <w:jc w:val="center"/>
              <w:rPr>
                <w:rFonts w:hint="eastAsia"/>
                <w:sz w:val="18"/>
                <w:szCs w:val="16"/>
              </w:rPr>
            </w:pPr>
            <w:r>
              <w:rPr>
                <w:sz w:val="18"/>
                <w:szCs w:val="16"/>
              </w:rPr>
              <w:t>Barbados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389</w:t>
            </w:r>
          </w:p>
        </w:tc>
        <w:tc>
          <w:tcPr>
            <w:tcW w:w="1694" w:type="pct"/>
          </w:tcPr>
          <w:p>
            <w:pPr>
              <w:autoSpaceDE w:val="0"/>
              <w:autoSpaceDN w:val="0"/>
              <w:adjustRightInd w:val="0"/>
              <w:spacing w:after="0" w:afterLines="0"/>
              <w:jc w:val="center"/>
              <w:rPr>
                <w:rFonts w:hint="eastAsia"/>
                <w:sz w:val="18"/>
                <w:szCs w:val="16"/>
              </w:rPr>
            </w:pPr>
            <w:r>
              <w:rPr>
                <w:sz w:val="18"/>
                <w:szCs w:val="16"/>
              </w:rPr>
              <w:t>Macedonian</w:t>
            </w:r>
          </w:p>
        </w:tc>
        <w:tc>
          <w:tcPr>
            <w:tcW w:w="729" w:type="pct"/>
          </w:tcPr>
          <w:p>
            <w:pPr>
              <w:autoSpaceDE w:val="0"/>
              <w:autoSpaceDN w:val="0"/>
              <w:adjustRightInd w:val="0"/>
              <w:spacing w:after="0" w:afterLines="0"/>
              <w:jc w:val="center"/>
              <w:rPr>
                <w:rFonts w:hint="eastAsia"/>
                <w:sz w:val="18"/>
                <w:szCs w:val="16"/>
              </w:rPr>
            </w:pPr>
            <w:r>
              <w:rPr>
                <w:sz w:val="18"/>
                <w:szCs w:val="16"/>
              </w:rPr>
              <w:t>1264</w:t>
            </w:r>
          </w:p>
        </w:tc>
        <w:tc>
          <w:tcPr>
            <w:tcW w:w="1853" w:type="pct"/>
          </w:tcPr>
          <w:p>
            <w:pPr>
              <w:autoSpaceDE w:val="0"/>
              <w:autoSpaceDN w:val="0"/>
              <w:adjustRightInd w:val="0"/>
              <w:spacing w:after="0" w:afterLines="0"/>
              <w:jc w:val="center"/>
              <w:rPr>
                <w:rFonts w:hint="eastAsia"/>
                <w:sz w:val="18"/>
                <w:szCs w:val="16"/>
              </w:rPr>
            </w:pPr>
            <w:r>
              <w:rPr>
                <w:sz w:val="18"/>
                <w:szCs w:val="16"/>
              </w:rPr>
              <w:t>Anguilla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420</w:t>
            </w:r>
          </w:p>
        </w:tc>
        <w:tc>
          <w:tcPr>
            <w:tcW w:w="1694" w:type="pct"/>
          </w:tcPr>
          <w:p>
            <w:pPr>
              <w:autoSpaceDE w:val="0"/>
              <w:autoSpaceDN w:val="0"/>
              <w:adjustRightInd w:val="0"/>
              <w:spacing w:after="0" w:afterLines="0"/>
              <w:jc w:val="center"/>
              <w:rPr>
                <w:rFonts w:hint="eastAsia"/>
                <w:sz w:val="18"/>
                <w:szCs w:val="16"/>
              </w:rPr>
            </w:pPr>
            <w:r>
              <w:rPr>
                <w:sz w:val="18"/>
                <w:szCs w:val="16"/>
              </w:rPr>
              <w:t>Czech Republic</w:t>
            </w:r>
          </w:p>
        </w:tc>
        <w:tc>
          <w:tcPr>
            <w:tcW w:w="729" w:type="pct"/>
          </w:tcPr>
          <w:p>
            <w:pPr>
              <w:autoSpaceDE w:val="0"/>
              <w:autoSpaceDN w:val="0"/>
              <w:adjustRightInd w:val="0"/>
              <w:spacing w:after="0" w:afterLines="0"/>
              <w:jc w:val="center"/>
              <w:rPr>
                <w:rFonts w:hint="eastAsia"/>
                <w:sz w:val="18"/>
                <w:szCs w:val="16"/>
              </w:rPr>
            </w:pPr>
            <w:r>
              <w:rPr>
                <w:sz w:val="18"/>
                <w:szCs w:val="16"/>
              </w:rPr>
              <w:t>1268</w:t>
            </w:r>
          </w:p>
        </w:tc>
        <w:tc>
          <w:tcPr>
            <w:tcW w:w="1853" w:type="pct"/>
          </w:tcPr>
          <w:p>
            <w:pPr>
              <w:autoSpaceDE w:val="0"/>
              <w:autoSpaceDN w:val="0"/>
              <w:adjustRightInd w:val="0"/>
              <w:spacing w:after="0" w:afterLines="0"/>
              <w:jc w:val="center"/>
              <w:rPr>
                <w:rFonts w:hint="eastAsia"/>
                <w:sz w:val="18"/>
                <w:szCs w:val="16"/>
              </w:rPr>
            </w:pPr>
            <w:r>
              <w:rPr>
                <w:sz w:val="18"/>
                <w:szCs w:val="16"/>
              </w:rPr>
              <w:t>Antigua and Barbuda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421</w:t>
            </w:r>
          </w:p>
        </w:tc>
        <w:tc>
          <w:tcPr>
            <w:tcW w:w="1694" w:type="pct"/>
          </w:tcPr>
          <w:p>
            <w:pPr>
              <w:autoSpaceDE w:val="0"/>
              <w:autoSpaceDN w:val="0"/>
              <w:adjustRightInd w:val="0"/>
              <w:spacing w:after="0" w:afterLines="0"/>
              <w:jc w:val="center"/>
              <w:rPr>
                <w:rFonts w:hint="eastAsia"/>
                <w:sz w:val="18"/>
                <w:szCs w:val="16"/>
              </w:rPr>
            </w:pPr>
            <w:r>
              <w:rPr>
                <w:sz w:val="18"/>
                <w:szCs w:val="16"/>
              </w:rPr>
              <w:t>Slovakia</w:t>
            </w:r>
          </w:p>
        </w:tc>
        <w:tc>
          <w:tcPr>
            <w:tcW w:w="729" w:type="pct"/>
          </w:tcPr>
          <w:p>
            <w:pPr>
              <w:autoSpaceDE w:val="0"/>
              <w:autoSpaceDN w:val="0"/>
              <w:adjustRightInd w:val="0"/>
              <w:spacing w:after="0" w:afterLines="0"/>
              <w:jc w:val="center"/>
              <w:rPr>
                <w:rFonts w:hint="eastAsia"/>
                <w:sz w:val="18"/>
                <w:szCs w:val="16"/>
              </w:rPr>
            </w:pPr>
            <w:r>
              <w:rPr>
                <w:sz w:val="18"/>
                <w:szCs w:val="16"/>
              </w:rPr>
              <w:t>1284</w:t>
            </w:r>
          </w:p>
        </w:tc>
        <w:tc>
          <w:tcPr>
            <w:tcW w:w="1853" w:type="pct"/>
          </w:tcPr>
          <w:p>
            <w:pPr>
              <w:autoSpaceDE w:val="0"/>
              <w:autoSpaceDN w:val="0"/>
              <w:adjustRightInd w:val="0"/>
              <w:spacing w:after="0" w:afterLines="0"/>
              <w:jc w:val="center"/>
              <w:rPr>
                <w:rFonts w:hint="eastAsia"/>
                <w:sz w:val="18"/>
                <w:szCs w:val="16"/>
              </w:rPr>
            </w:pPr>
            <w:r>
              <w:rPr>
                <w:sz w:val="18"/>
                <w:szCs w:val="16"/>
              </w:rPr>
              <w:t>British Virgin Islands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423</w:t>
            </w:r>
          </w:p>
        </w:tc>
        <w:tc>
          <w:tcPr>
            <w:tcW w:w="1694" w:type="pct"/>
          </w:tcPr>
          <w:p>
            <w:pPr>
              <w:autoSpaceDE w:val="0"/>
              <w:autoSpaceDN w:val="0"/>
              <w:adjustRightInd w:val="0"/>
              <w:spacing w:after="0" w:afterLines="0"/>
              <w:jc w:val="center"/>
              <w:rPr>
                <w:rFonts w:hint="eastAsia"/>
                <w:sz w:val="18"/>
                <w:szCs w:val="16"/>
              </w:rPr>
            </w:pPr>
            <w:r>
              <w:rPr>
                <w:sz w:val="18"/>
                <w:szCs w:val="16"/>
              </w:rPr>
              <w:t>Liechtenstein</w:t>
            </w:r>
          </w:p>
        </w:tc>
        <w:tc>
          <w:tcPr>
            <w:tcW w:w="729" w:type="pct"/>
          </w:tcPr>
          <w:p>
            <w:pPr>
              <w:autoSpaceDE w:val="0"/>
              <w:autoSpaceDN w:val="0"/>
              <w:adjustRightInd w:val="0"/>
              <w:spacing w:after="0" w:afterLines="0"/>
              <w:jc w:val="center"/>
              <w:rPr>
                <w:rFonts w:hint="eastAsia"/>
                <w:sz w:val="18"/>
                <w:szCs w:val="16"/>
              </w:rPr>
            </w:pPr>
            <w:r>
              <w:rPr>
                <w:sz w:val="18"/>
                <w:szCs w:val="16"/>
              </w:rPr>
              <w:t>1340</w:t>
            </w:r>
          </w:p>
        </w:tc>
        <w:tc>
          <w:tcPr>
            <w:tcW w:w="1853" w:type="pct"/>
          </w:tcPr>
          <w:p>
            <w:pPr>
              <w:autoSpaceDE w:val="0"/>
              <w:autoSpaceDN w:val="0"/>
              <w:adjustRightInd w:val="0"/>
              <w:spacing w:after="0" w:afterLines="0"/>
              <w:jc w:val="center"/>
              <w:rPr>
                <w:rFonts w:hint="eastAsia"/>
                <w:sz w:val="18"/>
                <w:szCs w:val="16"/>
              </w:rPr>
            </w:pPr>
            <w:r>
              <w:rPr>
                <w:sz w:val="18"/>
                <w:szCs w:val="16"/>
              </w:rPr>
              <w:t>U.S. Virgin Islands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501</w:t>
            </w:r>
          </w:p>
        </w:tc>
        <w:tc>
          <w:tcPr>
            <w:tcW w:w="1694" w:type="pct"/>
          </w:tcPr>
          <w:p>
            <w:pPr>
              <w:autoSpaceDE w:val="0"/>
              <w:autoSpaceDN w:val="0"/>
              <w:adjustRightInd w:val="0"/>
              <w:spacing w:after="0" w:afterLines="0"/>
              <w:jc w:val="center"/>
              <w:rPr>
                <w:rFonts w:hint="eastAsia"/>
                <w:sz w:val="18"/>
                <w:szCs w:val="16"/>
              </w:rPr>
            </w:pPr>
            <w:r>
              <w:rPr>
                <w:sz w:val="18"/>
                <w:szCs w:val="16"/>
              </w:rPr>
              <w:t>Belize</w:t>
            </w:r>
          </w:p>
        </w:tc>
        <w:tc>
          <w:tcPr>
            <w:tcW w:w="729" w:type="pct"/>
          </w:tcPr>
          <w:p>
            <w:pPr>
              <w:autoSpaceDE w:val="0"/>
              <w:autoSpaceDN w:val="0"/>
              <w:adjustRightInd w:val="0"/>
              <w:spacing w:after="0" w:afterLines="0"/>
              <w:jc w:val="center"/>
              <w:rPr>
                <w:rFonts w:hint="eastAsia"/>
                <w:sz w:val="18"/>
                <w:szCs w:val="16"/>
              </w:rPr>
            </w:pPr>
            <w:r>
              <w:rPr>
                <w:sz w:val="18"/>
                <w:szCs w:val="16"/>
              </w:rPr>
              <w:t>1345</w:t>
            </w:r>
          </w:p>
        </w:tc>
        <w:tc>
          <w:tcPr>
            <w:tcW w:w="1853" w:type="pct"/>
          </w:tcPr>
          <w:p>
            <w:pPr>
              <w:autoSpaceDE w:val="0"/>
              <w:autoSpaceDN w:val="0"/>
              <w:adjustRightInd w:val="0"/>
              <w:spacing w:after="0" w:afterLines="0"/>
              <w:jc w:val="center"/>
              <w:rPr>
                <w:rFonts w:hint="eastAsia"/>
                <w:sz w:val="18"/>
                <w:szCs w:val="16"/>
              </w:rPr>
            </w:pPr>
            <w:r>
              <w:rPr>
                <w:sz w:val="18"/>
                <w:szCs w:val="16"/>
              </w:rPr>
              <w:t>Cayman Islands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503</w:t>
            </w:r>
          </w:p>
        </w:tc>
        <w:tc>
          <w:tcPr>
            <w:tcW w:w="1694" w:type="pct"/>
          </w:tcPr>
          <w:p>
            <w:pPr>
              <w:autoSpaceDE w:val="0"/>
              <w:autoSpaceDN w:val="0"/>
              <w:adjustRightInd w:val="0"/>
              <w:spacing w:after="0" w:afterLines="0"/>
              <w:jc w:val="center"/>
              <w:rPr>
                <w:rFonts w:hint="eastAsia"/>
                <w:sz w:val="18"/>
                <w:szCs w:val="16"/>
              </w:rPr>
            </w:pPr>
            <w:r>
              <w:rPr>
                <w:sz w:val="18"/>
                <w:szCs w:val="16"/>
              </w:rPr>
              <w:t>El Salvador</w:t>
            </w:r>
          </w:p>
        </w:tc>
        <w:tc>
          <w:tcPr>
            <w:tcW w:w="729" w:type="pct"/>
          </w:tcPr>
          <w:p>
            <w:pPr>
              <w:autoSpaceDE w:val="0"/>
              <w:autoSpaceDN w:val="0"/>
              <w:adjustRightInd w:val="0"/>
              <w:spacing w:after="0" w:afterLines="0"/>
              <w:jc w:val="center"/>
              <w:rPr>
                <w:rFonts w:hint="eastAsia"/>
                <w:sz w:val="18"/>
                <w:szCs w:val="16"/>
              </w:rPr>
            </w:pPr>
            <w:r>
              <w:rPr>
                <w:sz w:val="18"/>
                <w:szCs w:val="16"/>
              </w:rPr>
              <w:t>1441</w:t>
            </w:r>
          </w:p>
        </w:tc>
        <w:tc>
          <w:tcPr>
            <w:tcW w:w="1853" w:type="pct"/>
          </w:tcPr>
          <w:p>
            <w:pPr>
              <w:autoSpaceDE w:val="0"/>
              <w:autoSpaceDN w:val="0"/>
              <w:adjustRightInd w:val="0"/>
              <w:spacing w:after="0" w:afterLines="0"/>
              <w:jc w:val="center"/>
              <w:rPr>
                <w:rFonts w:hint="eastAsia"/>
                <w:sz w:val="18"/>
                <w:szCs w:val="16"/>
              </w:rPr>
            </w:pPr>
            <w:r>
              <w:rPr>
                <w:sz w:val="18"/>
                <w:szCs w:val="16"/>
              </w:rPr>
              <w:t>Bermuda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504</w:t>
            </w:r>
          </w:p>
        </w:tc>
        <w:tc>
          <w:tcPr>
            <w:tcW w:w="1694" w:type="pct"/>
          </w:tcPr>
          <w:p>
            <w:pPr>
              <w:autoSpaceDE w:val="0"/>
              <w:autoSpaceDN w:val="0"/>
              <w:adjustRightInd w:val="0"/>
              <w:spacing w:after="0" w:afterLines="0"/>
              <w:jc w:val="center"/>
              <w:rPr>
                <w:rFonts w:hint="eastAsia"/>
                <w:sz w:val="18"/>
                <w:szCs w:val="16"/>
              </w:rPr>
            </w:pPr>
            <w:r>
              <w:rPr>
                <w:sz w:val="18"/>
                <w:szCs w:val="16"/>
              </w:rPr>
              <w:t>Honduras</w:t>
            </w:r>
          </w:p>
        </w:tc>
        <w:tc>
          <w:tcPr>
            <w:tcW w:w="729" w:type="pct"/>
          </w:tcPr>
          <w:p>
            <w:pPr>
              <w:autoSpaceDE w:val="0"/>
              <w:autoSpaceDN w:val="0"/>
              <w:adjustRightInd w:val="0"/>
              <w:spacing w:after="0" w:afterLines="0"/>
              <w:jc w:val="center"/>
              <w:rPr>
                <w:rFonts w:hint="eastAsia"/>
                <w:sz w:val="18"/>
                <w:szCs w:val="16"/>
              </w:rPr>
            </w:pPr>
            <w:r>
              <w:rPr>
                <w:sz w:val="18"/>
                <w:szCs w:val="16"/>
              </w:rPr>
              <w:t>1473</w:t>
            </w:r>
          </w:p>
        </w:tc>
        <w:tc>
          <w:tcPr>
            <w:tcW w:w="1853" w:type="pct"/>
          </w:tcPr>
          <w:p>
            <w:pPr>
              <w:autoSpaceDE w:val="0"/>
              <w:autoSpaceDN w:val="0"/>
              <w:adjustRightInd w:val="0"/>
              <w:spacing w:after="0" w:afterLines="0"/>
              <w:jc w:val="center"/>
              <w:rPr>
                <w:rFonts w:hint="eastAsia"/>
                <w:sz w:val="18"/>
                <w:szCs w:val="16"/>
              </w:rPr>
            </w:pPr>
            <w:r>
              <w:rPr>
                <w:sz w:val="18"/>
                <w:szCs w:val="16"/>
              </w:rPr>
              <w:t>Grenada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505</w:t>
            </w:r>
          </w:p>
        </w:tc>
        <w:tc>
          <w:tcPr>
            <w:tcW w:w="1694" w:type="pct"/>
          </w:tcPr>
          <w:p>
            <w:pPr>
              <w:autoSpaceDE w:val="0"/>
              <w:autoSpaceDN w:val="0"/>
              <w:adjustRightInd w:val="0"/>
              <w:spacing w:after="0" w:afterLines="0"/>
              <w:jc w:val="center"/>
              <w:rPr>
                <w:rFonts w:hint="eastAsia"/>
                <w:sz w:val="18"/>
                <w:szCs w:val="16"/>
              </w:rPr>
            </w:pPr>
            <w:r>
              <w:rPr>
                <w:sz w:val="18"/>
                <w:szCs w:val="16"/>
              </w:rPr>
              <w:t>Nicaragua</w:t>
            </w:r>
          </w:p>
        </w:tc>
        <w:tc>
          <w:tcPr>
            <w:tcW w:w="729" w:type="pct"/>
          </w:tcPr>
          <w:p>
            <w:pPr>
              <w:autoSpaceDE w:val="0"/>
              <w:autoSpaceDN w:val="0"/>
              <w:adjustRightInd w:val="0"/>
              <w:spacing w:after="0" w:afterLines="0"/>
              <w:jc w:val="center"/>
              <w:rPr>
                <w:rFonts w:hint="eastAsia"/>
                <w:sz w:val="18"/>
                <w:szCs w:val="16"/>
              </w:rPr>
            </w:pPr>
            <w:r>
              <w:rPr>
                <w:sz w:val="18"/>
                <w:szCs w:val="16"/>
              </w:rPr>
              <w:t>1649</w:t>
            </w:r>
          </w:p>
        </w:tc>
        <w:tc>
          <w:tcPr>
            <w:tcW w:w="1853" w:type="pct"/>
          </w:tcPr>
          <w:p>
            <w:pPr>
              <w:autoSpaceDE w:val="0"/>
              <w:autoSpaceDN w:val="0"/>
              <w:adjustRightInd w:val="0"/>
              <w:spacing w:after="0" w:afterLines="0"/>
              <w:jc w:val="center"/>
              <w:rPr>
                <w:rFonts w:hint="eastAsia"/>
                <w:sz w:val="18"/>
                <w:szCs w:val="16"/>
              </w:rPr>
            </w:pPr>
            <w:r>
              <w:rPr>
                <w:sz w:val="18"/>
                <w:szCs w:val="16"/>
              </w:rPr>
              <w:t>Turks and Caicos Islands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506</w:t>
            </w:r>
          </w:p>
        </w:tc>
        <w:tc>
          <w:tcPr>
            <w:tcW w:w="1694" w:type="pct"/>
          </w:tcPr>
          <w:p>
            <w:pPr>
              <w:autoSpaceDE w:val="0"/>
              <w:autoSpaceDN w:val="0"/>
              <w:adjustRightInd w:val="0"/>
              <w:spacing w:after="0" w:afterLines="0"/>
              <w:jc w:val="center"/>
              <w:rPr>
                <w:rFonts w:hint="eastAsia"/>
                <w:sz w:val="18"/>
                <w:szCs w:val="16"/>
              </w:rPr>
            </w:pPr>
            <w:r>
              <w:rPr>
                <w:sz w:val="18"/>
                <w:szCs w:val="16"/>
              </w:rPr>
              <w:t>Costa Rica</w:t>
            </w:r>
          </w:p>
        </w:tc>
        <w:tc>
          <w:tcPr>
            <w:tcW w:w="729" w:type="pct"/>
          </w:tcPr>
          <w:p>
            <w:pPr>
              <w:autoSpaceDE w:val="0"/>
              <w:autoSpaceDN w:val="0"/>
              <w:adjustRightInd w:val="0"/>
              <w:spacing w:after="0" w:afterLines="0"/>
              <w:jc w:val="center"/>
              <w:rPr>
                <w:rFonts w:hint="eastAsia"/>
                <w:sz w:val="18"/>
                <w:szCs w:val="16"/>
              </w:rPr>
            </w:pPr>
            <w:r>
              <w:rPr>
                <w:sz w:val="18"/>
                <w:szCs w:val="16"/>
              </w:rPr>
              <w:t>1664</w:t>
            </w:r>
          </w:p>
        </w:tc>
        <w:tc>
          <w:tcPr>
            <w:tcW w:w="1853" w:type="pct"/>
          </w:tcPr>
          <w:p>
            <w:pPr>
              <w:autoSpaceDE w:val="0"/>
              <w:autoSpaceDN w:val="0"/>
              <w:adjustRightInd w:val="0"/>
              <w:spacing w:after="0" w:afterLines="0"/>
              <w:jc w:val="center"/>
              <w:rPr>
                <w:rFonts w:hint="eastAsia"/>
                <w:sz w:val="18"/>
                <w:szCs w:val="16"/>
              </w:rPr>
            </w:pPr>
            <w:r>
              <w:rPr>
                <w:sz w:val="18"/>
                <w:szCs w:val="16"/>
              </w:rPr>
              <w:t>Montserrat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507</w:t>
            </w:r>
          </w:p>
        </w:tc>
        <w:tc>
          <w:tcPr>
            <w:tcW w:w="1694" w:type="pct"/>
          </w:tcPr>
          <w:p>
            <w:pPr>
              <w:autoSpaceDE w:val="0"/>
              <w:autoSpaceDN w:val="0"/>
              <w:adjustRightInd w:val="0"/>
              <w:spacing w:after="0" w:afterLines="0"/>
              <w:jc w:val="center"/>
              <w:rPr>
                <w:rFonts w:hint="eastAsia"/>
                <w:sz w:val="18"/>
                <w:szCs w:val="16"/>
              </w:rPr>
            </w:pPr>
            <w:r>
              <w:rPr>
                <w:sz w:val="18"/>
                <w:szCs w:val="16"/>
              </w:rPr>
              <w:t>Panama</w:t>
            </w:r>
          </w:p>
        </w:tc>
        <w:tc>
          <w:tcPr>
            <w:tcW w:w="729" w:type="pct"/>
          </w:tcPr>
          <w:p>
            <w:pPr>
              <w:autoSpaceDE w:val="0"/>
              <w:autoSpaceDN w:val="0"/>
              <w:adjustRightInd w:val="0"/>
              <w:spacing w:after="0" w:afterLines="0"/>
              <w:jc w:val="center"/>
              <w:rPr>
                <w:rFonts w:hint="eastAsia"/>
                <w:sz w:val="18"/>
                <w:szCs w:val="16"/>
              </w:rPr>
            </w:pPr>
            <w:r>
              <w:rPr>
                <w:sz w:val="18"/>
                <w:szCs w:val="16"/>
              </w:rPr>
              <w:t>1670</w:t>
            </w:r>
          </w:p>
        </w:tc>
        <w:tc>
          <w:tcPr>
            <w:tcW w:w="1853" w:type="pct"/>
          </w:tcPr>
          <w:p>
            <w:pPr>
              <w:autoSpaceDE w:val="0"/>
              <w:autoSpaceDN w:val="0"/>
              <w:adjustRightInd w:val="0"/>
              <w:spacing w:after="0" w:afterLines="0"/>
              <w:jc w:val="center"/>
              <w:rPr>
                <w:rFonts w:hint="eastAsia"/>
                <w:sz w:val="18"/>
                <w:szCs w:val="16"/>
              </w:rPr>
            </w:pPr>
            <w:r>
              <w:rPr>
                <w:sz w:val="18"/>
                <w:szCs w:val="16"/>
              </w:rPr>
              <w:t>Northern Mariana Islands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508</w:t>
            </w:r>
          </w:p>
        </w:tc>
        <w:tc>
          <w:tcPr>
            <w:tcW w:w="1694" w:type="pct"/>
          </w:tcPr>
          <w:p>
            <w:pPr>
              <w:autoSpaceDE w:val="0"/>
              <w:autoSpaceDN w:val="0"/>
              <w:adjustRightInd w:val="0"/>
              <w:spacing w:after="0" w:afterLines="0"/>
              <w:jc w:val="center"/>
              <w:rPr>
                <w:rFonts w:hint="eastAsia"/>
                <w:sz w:val="18"/>
                <w:szCs w:val="16"/>
              </w:rPr>
            </w:pPr>
            <w:r>
              <w:rPr>
                <w:sz w:val="18"/>
                <w:szCs w:val="16"/>
              </w:rPr>
              <w:t>Saint Pierre and Miquelon</w:t>
            </w:r>
          </w:p>
        </w:tc>
        <w:tc>
          <w:tcPr>
            <w:tcW w:w="729" w:type="pct"/>
          </w:tcPr>
          <w:p>
            <w:pPr>
              <w:autoSpaceDE w:val="0"/>
              <w:autoSpaceDN w:val="0"/>
              <w:adjustRightInd w:val="0"/>
              <w:spacing w:after="0" w:afterLines="0"/>
              <w:jc w:val="center"/>
              <w:rPr>
                <w:rFonts w:hint="eastAsia"/>
                <w:sz w:val="18"/>
                <w:szCs w:val="16"/>
              </w:rPr>
            </w:pPr>
            <w:r>
              <w:rPr>
                <w:sz w:val="18"/>
                <w:szCs w:val="16"/>
              </w:rPr>
              <w:t>1671</w:t>
            </w:r>
          </w:p>
        </w:tc>
        <w:tc>
          <w:tcPr>
            <w:tcW w:w="1853" w:type="pct"/>
          </w:tcPr>
          <w:p>
            <w:pPr>
              <w:autoSpaceDE w:val="0"/>
              <w:autoSpaceDN w:val="0"/>
              <w:adjustRightInd w:val="0"/>
              <w:spacing w:after="0" w:afterLines="0"/>
              <w:jc w:val="center"/>
              <w:rPr>
                <w:rFonts w:hint="eastAsia"/>
                <w:sz w:val="18"/>
                <w:szCs w:val="16"/>
              </w:rPr>
            </w:pPr>
            <w:r>
              <w:rPr>
                <w:sz w:val="18"/>
                <w:szCs w:val="16"/>
              </w:rPr>
              <w:t>Guam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509</w:t>
            </w:r>
          </w:p>
        </w:tc>
        <w:tc>
          <w:tcPr>
            <w:tcW w:w="1694" w:type="pct"/>
          </w:tcPr>
          <w:p>
            <w:pPr>
              <w:autoSpaceDE w:val="0"/>
              <w:autoSpaceDN w:val="0"/>
              <w:adjustRightInd w:val="0"/>
              <w:spacing w:after="0" w:afterLines="0"/>
              <w:jc w:val="center"/>
              <w:rPr>
                <w:rFonts w:hint="eastAsia"/>
                <w:sz w:val="18"/>
                <w:szCs w:val="16"/>
              </w:rPr>
            </w:pPr>
            <w:r>
              <w:rPr>
                <w:sz w:val="18"/>
                <w:szCs w:val="16"/>
              </w:rPr>
              <w:t>Haiti</w:t>
            </w:r>
          </w:p>
        </w:tc>
        <w:tc>
          <w:tcPr>
            <w:tcW w:w="729" w:type="pct"/>
          </w:tcPr>
          <w:p>
            <w:pPr>
              <w:autoSpaceDE w:val="0"/>
              <w:autoSpaceDN w:val="0"/>
              <w:adjustRightInd w:val="0"/>
              <w:spacing w:after="0" w:afterLines="0"/>
              <w:jc w:val="center"/>
              <w:rPr>
                <w:rFonts w:hint="eastAsia"/>
                <w:sz w:val="18"/>
                <w:szCs w:val="16"/>
              </w:rPr>
            </w:pPr>
            <w:r>
              <w:rPr>
                <w:sz w:val="18"/>
                <w:szCs w:val="16"/>
              </w:rPr>
              <w:t>1684</w:t>
            </w:r>
          </w:p>
        </w:tc>
        <w:tc>
          <w:tcPr>
            <w:tcW w:w="1853" w:type="pct"/>
          </w:tcPr>
          <w:p>
            <w:pPr>
              <w:autoSpaceDE w:val="0"/>
              <w:autoSpaceDN w:val="0"/>
              <w:adjustRightInd w:val="0"/>
              <w:spacing w:after="0" w:afterLines="0"/>
              <w:jc w:val="center"/>
              <w:rPr>
                <w:rFonts w:hint="eastAsia"/>
                <w:sz w:val="18"/>
                <w:szCs w:val="16"/>
              </w:rPr>
            </w:pPr>
            <w:r>
              <w:rPr>
                <w:sz w:val="18"/>
                <w:szCs w:val="16"/>
              </w:rPr>
              <w:t>American Samoa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590</w:t>
            </w:r>
          </w:p>
        </w:tc>
        <w:tc>
          <w:tcPr>
            <w:tcW w:w="1694" w:type="pct"/>
          </w:tcPr>
          <w:p>
            <w:pPr>
              <w:autoSpaceDE w:val="0"/>
              <w:autoSpaceDN w:val="0"/>
              <w:adjustRightInd w:val="0"/>
              <w:spacing w:after="0" w:afterLines="0"/>
              <w:jc w:val="center"/>
              <w:rPr>
                <w:rFonts w:hint="eastAsia"/>
                <w:sz w:val="18"/>
                <w:szCs w:val="16"/>
              </w:rPr>
            </w:pPr>
            <w:r>
              <w:rPr>
                <w:sz w:val="18"/>
                <w:szCs w:val="16"/>
              </w:rPr>
              <w:t>Saint Martin</w:t>
            </w:r>
          </w:p>
        </w:tc>
        <w:tc>
          <w:tcPr>
            <w:tcW w:w="729" w:type="pct"/>
          </w:tcPr>
          <w:p>
            <w:pPr>
              <w:autoSpaceDE w:val="0"/>
              <w:autoSpaceDN w:val="0"/>
              <w:adjustRightInd w:val="0"/>
              <w:spacing w:after="0" w:afterLines="0"/>
              <w:jc w:val="center"/>
              <w:rPr>
                <w:rFonts w:hint="eastAsia"/>
                <w:sz w:val="18"/>
                <w:szCs w:val="16"/>
              </w:rPr>
            </w:pPr>
            <w:r>
              <w:rPr>
                <w:sz w:val="18"/>
                <w:szCs w:val="16"/>
              </w:rPr>
              <w:t>1758</w:t>
            </w:r>
          </w:p>
        </w:tc>
        <w:tc>
          <w:tcPr>
            <w:tcW w:w="1853" w:type="pct"/>
          </w:tcPr>
          <w:p>
            <w:pPr>
              <w:autoSpaceDE w:val="0"/>
              <w:autoSpaceDN w:val="0"/>
              <w:adjustRightInd w:val="0"/>
              <w:spacing w:after="0" w:afterLines="0"/>
              <w:jc w:val="center"/>
              <w:rPr>
                <w:rFonts w:hint="eastAsia"/>
                <w:sz w:val="18"/>
                <w:szCs w:val="16"/>
              </w:rPr>
            </w:pPr>
            <w:r>
              <w:rPr>
                <w:sz w:val="18"/>
                <w:szCs w:val="16"/>
              </w:rPr>
              <w:t>Saint Lucia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592</w:t>
            </w:r>
          </w:p>
        </w:tc>
        <w:tc>
          <w:tcPr>
            <w:tcW w:w="1694" w:type="pct"/>
          </w:tcPr>
          <w:p>
            <w:pPr>
              <w:autoSpaceDE w:val="0"/>
              <w:autoSpaceDN w:val="0"/>
              <w:adjustRightInd w:val="0"/>
              <w:spacing w:after="0" w:afterLines="0"/>
              <w:jc w:val="center"/>
              <w:rPr>
                <w:rFonts w:hint="eastAsia"/>
                <w:sz w:val="18"/>
                <w:szCs w:val="16"/>
              </w:rPr>
            </w:pPr>
            <w:r>
              <w:rPr>
                <w:sz w:val="18"/>
                <w:szCs w:val="16"/>
              </w:rPr>
              <w:t>Guyana</w:t>
            </w:r>
          </w:p>
        </w:tc>
        <w:tc>
          <w:tcPr>
            <w:tcW w:w="729" w:type="pct"/>
          </w:tcPr>
          <w:p>
            <w:pPr>
              <w:autoSpaceDE w:val="0"/>
              <w:autoSpaceDN w:val="0"/>
              <w:adjustRightInd w:val="0"/>
              <w:spacing w:after="0" w:afterLines="0"/>
              <w:jc w:val="center"/>
              <w:rPr>
                <w:rFonts w:hint="eastAsia"/>
                <w:sz w:val="18"/>
                <w:szCs w:val="16"/>
              </w:rPr>
            </w:pPr>
            <w:r>
              <w:rPr>
                <w:sz w:val="18"/>
                <w:szCs w:val="16"/>
              </w:rPr>
              <w:t>1767</w:t>
            </w:r>
          </w:p>
        </w:tc>
        <w:tc>
          <w:tcPr>
            <w:tcW w:w="1853" w:type="pct"/>
          </w:tcPr>
          <w:p>
            <w:pPr>
              <w:autoSpaceDE w:val="0"/>
              <w:autoSpaceDN w:val="0"/>
              <w:adjustRightInd w:val="0"/>
              <w:spacing w:after="0" w:afterLines="0"/>
              <w:jc w:val="center"/>
              <w:rPr>
                <w:rFonts w:hint="eastAsia"/>
                <w:sz w:val="18"/>
                <w:szCs w:val="16"/>
              </w:rPr>
            </w:pPr>
            <w:r>
              <w:rPr>
                <w:sz w:val="18"/>
                <w:szCs w:val="16"/>
              </w:rPr>
              <w:t>Dominica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596</w:t>
            </w:r>
          </w:p>
        </w:tc>
        <w:tc>
          <w:tcPr>
            <w:tcW w:w="1694" w:type="pct"/>
          </w:tcPr>
          <w:p>
            <w:pPr>
              <w:autoSpaceDE w:val="0"/>
              <w:autoSpaceDN w:val="0"/>
              <w:adjustRightInd w:val="0"/>
              <w:spacing w:after="0" w:afterLines="0"/>
              <w:jc w:val="center"/>
              <w:rPr>
                <w:rFonts w:hint="eastAsia"/>
                <w:sz w:val="18"/>
                <w:szCs w:val="16"/>
              </w:rPr>
            </w:pPr>
            <w:r>
              <w:rPr>
                <w:sz w:val="18"/>
                <w:szCs w:val="16"/>
              </w:rPr>
              <w:t>Martinique</w:t>
            </w:r>
          </w:p>
        </w:tc>
        <w:tc>
          <w:tcPr>
            <w:tcW w:w="729" w:type="pct"/>
          </w:tcPr>
          <w:p>
            <w:pPr>
              <w:autoSpaceDE w:val="0"/>
              <w:autoSpaceDN w:val="0"/>
              <w:adjustRightInd w:val="0"/>
              <w:spacing w:after="0" w:afterLines="0"/>
              <w:jc w:val="center"/>
              <w:rPr>
                <w:rFonts w:hint="eastAsia"/>
                <w:sz w:val="18"/>
                <w:szCs w:val="16"/>
              </w:rPr>
            </w:pPr>
            <w:r>
              <w:rPr>
                <w:sz w:val="18"/>
                <w:szCs w:val="16"/>
              </w:rPr>
              <w:t>1784</w:t>
            </w:r>
          </w:p>
        </w:tc>
        <w:tc>
          <w:tcPr>
            <w:tcW w:w="1853" w:type="pct"/>
          </w:tcPr>
          <w:p>
            <w:pPr>
              <w:autoSpaceDE w:val="0"/>
              <w:autoSpaceDN w:val="0"/>
              <w:adjustRightInd w:val="0"/>
              <w:spacing w:after="0" w:afterLines="0"/>
              <w:jc w:val="center"/>
              <w:rPr>
                <w:rFonts w:hint="eastAsia"/>
                <w:sz w:val="18"/>
                <w:szCs w:val="16"/>
              </w:rPr>
            </w:pPr>
            <w:r>
              <w:rPr>
                <w:sz w:val="18"/>
                <w:szCs w:val="16"/>
              </w:rPr>
              <w:t>Saint Vincent and the Grenadines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673</w:t>
            </w:r>
          </w:p>
        </w:tc>
        <w:tc>
          <w:tcPr>
            <w:tcW w:w="1694" w:type="pct"/>
          </w:tcPr>
          <w:p>
            <w:pPr>
              <w:autoSpaceDE w:val="0"/>
              <w:autoSpaceDN w:val="0"/>
              <w:adjustRightInd w:val="0"/>
              <w:spacing w:after="0" w:afterLines="0"/>
              <w:jc w:val="center"/>
              <w:rPr>
                <w:rFonts w:hint="eastAsia"/>
                <w:sz w:val="18"/>
                <w:szCs w:val="16"/>
              </w:rPr>
            </w:pPr>
            <w:r>
              <w:rPr>
                <w:sz w:val="18"/>
                <w:szCs w:val="16"/>
              </w:rPr>
              <w:t>Brunei</w:t>
            </w:r>
          </w:p>
        </w:tc>
        <w:tc>
          <w:tcPr>
            <w:tcW w:w="729" w:type="pct"/>
          </w:tcPr>
          <w:p>
            <w:pPr>
              <w:autoSpaceDE w:val="0"/>
              <w:autoSpaceDN w:val="0"/>
              <w:adjustRightInd w:val="0"/>
              <w:spacing w:after="0" w:afterLines="0"/>
              <w:jc w:val="center"/>
              <w:rPr>
                <w:rFonts w:hint="eastAsia"/>
                <w:sz w:val="18"/>
                <w:szCs w:val="16"/>
              </w:rPr>
            </w:pPr>
            <w:r>
              <w:rPr>
                <w:sz w:val="18"/>
                <w:szCs w:val="16"/>
              </w:rPr>
              <w:t>1868</w:t>
            </w:r>
          </w:p>
        </w:tc>
        <w:tc>
          <w:tcPr>
            <w:tcW w:w="1853" w:type="pct"/>
          </w:tcPr>
          <w:p>
            <w:pPr>
              <w:autoSpaceDE w:val="0"/>
              <w:autoSpaceDN w:val="0"/>
              <w:adjustRightInd w:val="0"/>
              <w:spacing w:after="0" w:afterLines="0"/>
              <w:jc w:val="center"/>
              <w:rPr>
                <w:rFonts w:hint="eastAsia"/>
                <w:sz w:val="18"/>
                <w:szCs w:val="16"/>
              </w:rPr>
            </w:pPr>
            <w:r>
              <w:rPr>
                <w:sz w:val="18"/>
                <w:szCs w:val="16"/>
              </w:rPr>
              <w:t>Trinidad and Tobago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676</w:t>
            </w:r>
          </w:p>
        </w:tc>
        <w:tc>
          <w:tcPr>
            <w:tcW w:w="1694" w:type="pct"/>
          </w:tcPr>
          <w:p>
            <w:pPr>
              <w:autoSpaceDE w:val="0"/>
              <w:autoSpaceDN w:val="0"/>
              <w:adjustRightInd w:val="0"/>
              <w:spacing w:after="0" w:afterLines="0"/>
              <w:jc w:val="center"/>
              <w:rPr>
                <w:rFonts w:hint="eastAsia"/>
                <w:sz w:val="18"/>
                <w:szCs w:val="16"/>
              </w:rPr>
            </w:pPr>
            <w:r>
              <w:rPr>
                <w:sz w:val="18"/>
                <w:szCs w:val="16"/>
              </w:rPr>
              <w:t>Tonga</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679</w:t>
            </w:r>
          </w:p>
        </w:tc>
        <w:tc>
          <w:tcPr>
            <w:tcW w:w="1694" w:type="pct"/>
          </w:tcPr>
          <w:p>
            <w:pPr>
              <w:autoSpaceDE w:val="0"/>
              <w:autoSpaceDN w:val="0"/>
              <w:adjustRightInd w:val="0"/>
              <w:spacing w:after="0" w:afterLines="0"/>
              <w:jc w:val="center"/>
              <w:rPr>
                <w:rFonts w:hint="eastAsia"/>
                <w:sz w:val="18"/>
                <w:szCs w:val="16"/>
              </w:rPr>
            </w:pPr>
            <w:r>
              <w:rPr>
                <w:sz w:val="18"/>
                <w:szCs w:val="16"/>
              </w:rPr>
              <w:t>Fiji</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680</w:t>
            </w:r>
          </w:p>
        </w:tc>
        <w:tc>
          <w:tcPr>
            <w:tcW w:w="1694" w:type="pct"/>
          </w:tcPr>
          <w:p>
            <w:pPr>
              <w:autoSpaceDE w:val="0"/>
              <w:autoSpaceDN w:val="0"/>
              <w:adjustRightInd w:val="0"/>
              <w:spacing w:after="0" w:afterLines="0"/>
              <w:jc w:val="center"/>
              <w:rPr>
                <w:rFonts w:hint="eastAsia"/>
                <w:sz w:val="18"/>
                <w:szCs w:val="16"/>
              </w:rPr>
            </w:pPr>
            <w:r>
              <w:rPr>
                <w:sz w:val="18"/>
                <w:szCs w:val="16"/>
              </w:rPr>
              <w:t>Palau</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681</w:t>
            </w:r>
          </w:p>
        </w:tc>
        <w:tc>
          <w:tcPr>
            <w:tcW w:w="1694" w:type="pct"/>
          </w:tcPr>
          <w:p>
            <w:pPr>
              <w:autoSpaceDE w:val="0"/>
              <w:autoSpaceDN w:val="0"/>
              <w:adjustRightInd w:val="0"/>
              <w:spacing w:after="0" w:afterLines="0"/>
              <w:jc w:val="center"/>
              <w:rPr>
                <w:rFonts w:hint="eastAsia"/>
                <w:sz w:val="18"/>
                <w:szCs w:val="16"/>
              </w:rPr>
            </w:pPr>
            <w:r>
              <w:rPr>
                <w:sz w:val="18"/>
                <w:szCs w:val="16"/>
              </w:rPr>
              <w:t>Wallis and Futuna</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685</w:t>
            </w:r>
          </w:p>
        </w:tc>
        <w:tc>
          <w:tcPr>
            <w:tcW w:w="1694" w:type="pct"/>
          </w:tcPr>
          <w:p>
            <w:pPr>
              <w:autoSpaceDE w:val="0"/>
              <w:autoSpaceDN w:val="0"/>
              <w:adjustRightInd w:val="0"/>
              <w:spacing w:after="0" w:afterLines="0"/>
              <w:jc w:val="center"/>
              <w:rPr>
                <w:rFonts w:hint="eastAsia"/>
                <w:sz w:val="18"/>
                <w:szCs w:val="16"/>
              </w:rPr>
            </w:pPr>
            <w:r>
              <w:rPr>
                <w:sz w:val="18"/>
                <w:szCs w:val="16"/>
              </w:rPr>
              <w:t>Samoa</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687</w:t>
            </w:r>
          </w:p>
        </w:tc>
        <w:tc>
          <w:tcPr>
            <w:tcW w:w="1694" w:type="pct"/>
          </w:tcPr>
          <w:p>
            <w:pPr>
              <w:autoSpaceDE w:val="0"/>
              <w:autoSpaceDN w:val="0"/>
              <w:adjustRightInd w:val="0"/>
              <w:spacing w:after="0" w:afterLines="0"/>
              <w:jc w:val="center"/>
              <w:rPr>
                <w:rFonts w:hint="eastAsia"/>
                <w:sz w:val="18"/>
                <w:szCs w:val="16"/>
              </w:rPr>
            </w:pPr>
            <w:r>
              <w:rPr>
                <w:sz w:val="18"/>
                <w:szCs w:val="16"/>
              </w:rPr>
              <w:t>New Caledonia</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688</w:t>
            </w:r>
          </w:p>
        </w:tc>
        <w:tc>
          <w:tcPr>
            <w:tcW w:w="1694" w:type="pct"/>
          </w:tcPr>
          <w:p>
            <w:pPr>
              <w:autoSpaceDE w:val="0"/>
              <w:autoSpaceDN w:val="0"/>
              <w:adjustRightInd w:val="0"/>
              <w:spacing w:after="0" w:afterLines="0"/>
              <w:jc w:val="center"/>
              <w:rPr>
                <w:rFonts w:hint="eastAsia"/>
                <w:sz w:val="18"/>
                <w:szCs w:val="16"/>
              </w:rPr>
            </w:pPr>
            <w:r>
              <w:rPr>
                <w:sz w:val="18"/>
                <w:szCs w:val="16"/>
              </w:rPr>
              <w:t>Tuvalu</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689</w:t>
            </w:r>
          </w:p>
        </w:tc>
        <w:tc>
          <w:tcPr>
            <w:tcW w:w="1694" w:type="pct"/>
          </w:tcPr>
          <w:p>
            <w:pPr>
              <w:autoSpaceDE w:val="0"/>
              <w:autoSpaceDN w:val="0"/>
              <w:adjustRightInd w:val="0"/>
              <w:spacing w:after="0" w:afterLines="0"/>
              <w:jc w:val="center"/>
              <w:rPr>
                <w:rFonts w:hint="eastAsia"/>
                <w:sz w:val="18"/>
                <w:szCs w:val="16"/>
              </w:rPr>
            </w:pPr>
            <w:r>
              <w:rPr>
                <w:sz w:val="18"/>
                <w:szCs w:val="16"/>
              </w:rPr>
              <w:t>French Polynesia</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691</w:t>
            </w:r>
          </w:p>
        </w:tc>
        <w:tc>
          <w:tcPr>
            <w:tcW w:w="1694" w:type="pct"/>
          </w:tcPr>
          <w:p>
            <w:pPr>
              <w:autoSpaceDE w:val="0"/>
              <w:autoSpaceDN w:val="0"/>
              <w:adjustRightInd w:val="0"/>
              <w:spacing w:after="0" w:afterLines="0"/>
              <w:jc w:val="center"/>
              <w:rPr>
                <w:rFonts w:hint="eastAsia"/>
                <w:sz w:val="18"/>
                <w:szCs w:val="16"/>
              </w:rPr>
            </w:pPr>
            <w:r>
              <w:rPr>
                <w:sz w:val="18"/>
                <w:szCs w:val="16"/>
              </w:rPr>
              <w:t>Federated States of Micronesia</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692</w:t>
            </w:r>
          </w:p>
        </w:tc>
        <w:tc>
          <w:tcPr>
            <w:tcW w:w="1694" w:type="pct"/>
          </w:tcPr>
          <w:p>
            <w:pPr>
              <w:autoSpaceDE w:val="0"/>
              <w:autoSpaceDN w:val="0"/>
              <w:adjustRightInd w:val="0"/>
              <w:spacing w:after="0" w:afterLines="0"/>
              <w:jc w:val="center"/>
              <w:rPr>
                <w:rFonts w:hint="eastAsia"/>
                <w:sz w:val="18"/>
                <w:szCs w:val="16"/>
              </w:rPr>
            </w:pPr>
            <w:r>
              <w:rPr>
                <w:sz w:val="18"/>
                <w:szCs w:val="16"/>
              </w:rPr>
              <w:t>Marshall Islands</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855</w:t>
            </w:r>
          </w:p>
        </w:tc>
        <w:tc>
          <w:tcPr>
            <w:tcW w:w="1694" w:type="pct"/>
          </w:tcPr>
          <w:p>
            <w:pPr>
              <w:autoSpaceDE w:val="0"/>
              <w:autoSpaceDN w:val="0"/>
              <w:adjustRightInd w:val="0"/>
              <w:spacing w:after="0" w:afterLines="0"/>
              <w:jc w:val="center"/>
              <w:rPr>
                <w:rFonts w:hint="eastAsia"/>
                <w:sz w:val="18"/>
                <w:szCs w:val="16"/>
              </w:rPr>
            </w:pPr>
            <w:r>
              <w:rPr>
                <w:sz w:val="18"/>
                <w:szCs w:val="16"/>
              </w:rPr>
              <w:t>Cambodia</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856</w:t>
            </w:r>
          </w:p>
        </w:tc>
        <w:tc>
          <w:tcPr>
            <w:tcW w:w="1694" w:type="pct"/>
          </w:tcPr>
          <w:p>
            <w:pPr>
              <w:autoSpaceDE w:val="0"/>
              <w:autoSpaceDN w:val="0"/>
              <w:adjustRightInd w:val="0"/>
              <w:spacing w:after="0" w:afterLines="0"/>
              <w:jc w:val="center"/>
              <w:rPr>
                <w:rFonts w:hint="eastAsia"/>
                <w:sz w:val="18"/>
                <w:szCs w:val="16"/>
              </w:rPr>
            </w:pPr>
            <w:r>
              <w:rPr>
                <w:sz w:val="18"/>
                <w:szCs w:val="16"/>
              </w:rPr>
              <w:t>Laos</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880</w:t>
            </w:r>
          </w:p>
        </w:tc>
        <w:tc>
          <w:tcPr>
            <w:tcW w:w="1694" w:type="pct"/>
          </w:tcPr>
          <w:p>
            <w:pPr>
              <w:autoSpaceDE w:val="0"/>
              <w:autoSpaceDN w:val="0"/>
              <w:adjustRightInd w:val="0"/>
              <w:spacing w:after="0" w:afterLines="0"/>
              <w:jc w:val="center"/>
              <w:rPr>
                <w:rFonts w:hint="eastAsia"/>
                <w:sz w:val="18"/>
                <w:szCs w:val="16"/>
              </w:rPr>
            </w:pPr>
            <w:r>
              <w:rPr>
                <w:sz w:val="18"/>
                <w:szCs w:val="16"/>
              </w:rPr>
              <w:t>Bangladesh</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960</w:t>
            </w:r>
          </w:p>
        </w:tc>
        <w:tc>
          <w:tcPr>
            <w:tcW w:w="1694" w:type="pct"/>
          </w:tcPr>
          <w:p>
            <w:pPr>
              <w:autoSpaceDE w:val="0"/>
              <w:autoSpaceDN w:val="0"/>
              <w:adjustRightInd w:val="0"/>
              <w:spacing w:after="0" w:afterLines="0"/>
              <w:jc w:val="center"/>
              <w:rPr>
                <w:rFonts w:hint="eastAsia"/>
                <w:sz w:val="18"/>
                <w:szCs w:val="16"/>
              </w:rPr>
            </w:pPr>
            <w:r>
              <w:rPr>
                <w:sz w:val="18"/>
                <w:szCs w:val="16"/>
              </w:rPr>
              <w:t>Maldives</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961</w:t>
            </w:r>
          </w:p>
        </w:tc>
        <w:tc>
          <w:tcPr>
            <w:tcW w:w="1694" w:type="pct"/>
          </w:tcPr>
          <w:p>
            <w:pPr>
              <w:autoSpaceDE w:val="0"/>
              <w:autoSpaceDN w:val="0"/>
              <w:adjustRightInd w:val="0"/>
              <w:spacing w:after="0" w:afterLines="0"/>
              <w:jc w:val="center"/>
              <w:rPr>
                <w:rFonts w:hint="eastAsia"/>
                <w:sz w:val="18"/>
                <w:szCs w:val="16"/>
              </w:rPr>
            </w:pPr>
            <w:r>
              <w:rPr>
                <w:sz w:val="18"/>
                <w:szCs w:val="16"/>
              </w:rPr>
              <w:t>Lebanon</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962</w:t>
            </w:r>
          </w:p>
        </w:tc>
        <w:tc>
          <w:tcPr>
            <w:tcW w:w="1694" w:type="pct"/>
          </w:tcPr>
          <w:p>
            <w:pPr>
              <w:autoSpaceDE w:val="0"/>
              <w:autoSpaceDN w:val="0"/>
              <w:adjustRightInd w:val="0"/>
              <w:spacing w:after="0" w:afterLines="0"/>
              <w:jc w:val="center"/>
              <w:rPr>
                <w:rFonts w:hint="eastAsia"/>
                <w:sz w:val="18"/>
                <w:szCs w:val="16"/>
              </w:rPr>
            </w:pPr>
            <w:r>
              <w:rPr>
                <w:sz w:val="18"/>
                <w:szCs w:val="16"/>
              </w:rPr>
              <w:t>Jordan</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964</w:t>
            </w:r>
          </w:p>
        </w:tc>
        <w:tc>
          <w:tcPr>
            <w:tcW w:w="1694" w:type="pct"/>
          </w:tcPr>
          <w:p>
            <w:pPr>
              <w:autoSpaceDE w:val="0"/>
              <w:autoSpaceDN w:val="0"/>
              <w:adjustRightInd w:val="0"/>
              <w:spacing w:after="0" w:afterLines="0"/>
              <w:jc w:val="center"/>
              <w:rPr>
                <w:rFonts w:hint="eastAsia"/>
                <w:sz w:val="18"/>
                <w:szCs w:val="16"/>
              </w:rPr>
            </w:pPr>
            <w:r>
              <w:rPr>
                <w:sz w:val="18"/>
                <w:szCs w:val="16"/>
              </w:rPr>
              <w:t>Iraq</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965</w:t>
            </w:r>
          </w:p>
        </w:tc>
        <w:tc>
          <w:tcPr>
            <w:tcW w:w="1694" w:type="pct"/>
          </w:tcPr>
          <w:p>
            <w:pPr>
              <w:autoSpaceDE w:val="0"/>
              <w:autoSpaceDN w:val="0"/>
              <w:adjustRightInd w:val="0"/>
              <w:spacing w:after="0" w:afterLines="0"/>
              <w:jc w:val="center"/>
              <w:rPr>
                <w:rFonts w:hint="eastAsia"/>
                <w:sz w:val="18"/>
                <w:szCs w:val="16"/>
              </w:rPr>
            </w:pPr>
            <w:r>
              <w:rPr>
                <w:sz w:val="18"/>
                <w:szCs w:val="16"/>
              </w:rPr>
              <w:t>Kuwait</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966</w:t>
            </w:r>
          </w:p>
        </w:tc>
        <w:tc>
          <w:tcPr>
            <w:tcW w:w="1694" w:type="pct"/>
          </w:tcPr>
          <w:p>
            <w:pPr>
              <w:autoSpaceDE w:val="0"/>
              <w:autoSpaceDN w:val="0"/>
              <w:adjustRightInd w:val="0"/>
              <w:spacing w:after="0" w:afterLines="0"/>
              <w:jc w:val="center"/>
              <w:rPr>
                <w:rFonts w:hint="eastAsia"/>
                <w:sz w:val="18"/>
                <w:szCs w:val="16"/>
              </w:rPr>
            </w:pPr>
            <w:r>
              <w:rPr>
                <w:sz w:val="18"/>
                <w:szCs w:val="16"/>
              </w:rPr>
              <w:t>Saudi Arabia</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967</w:t>
            </w:r>
          </w:p>
        </w:tc>
        <w:tc>
          <w:tcPr>
            <w:tcW w:w="1694" w:type="pct"/>
          </w:tcPr>
          <w:p>
            <w:pPr>
              <w:autoSpaceDE w:val="0"/>
              <w:autoSpaceDN w:val="0"/>
              <w:adjustRightInd w:val="0"/>
              <w:spacing w:after="0" w:afterLines="0"/>
              <w:jc w:val="center"/>
              <w:rPr>
                <w:rFonts w:hint="eastAsia"/>
                <w:sz w:val="18"/>
                <w:szCs w:val="16"/>
              </w:rPr>
            </w:pPr>
            <w:r>
              <w:rPr>
                <w:sz w:val="18"/>
                <w:szCs w:val="16"/>
              </w:rPr>
              <w:t>Yemen</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968</w:t>
            </w:r>
          </w:p>
        </w:tc>
        <w:tc>
          <w:tcPr>
            <w:tcW w:w="1694" w:type="pct"/>
          </w:tcPr>
          <w:p>
            <w:pPr>
              <w:autoSpaceDE w:val="0"/>
              <w:autoSpaceDN w:val="0"/>
              <w:adjustRightInd w:val="0"/>
              <w:spacing w:after="0" w:afterLines="0"/>
              <w:jc w:val="center"/>
              <w:rPr>
                <w:rFonts w:hint="eastAsia"/>
                <w:sz w:val="18"/>
                <w:szCs w:val="16"/>
              </w:rPr>
            </w:pPr>
            <w:r>
              <w:rPr>
                <w:sz w:val="18"/>
                <w:szCs w:val="16"/>
              </w:rPr>
              <w:t>Oman</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971</w:t>
            </w:r>
          </w:p>
        </w:tc>
        <w:tc>
          <w:tcPr>
            <w:tcW w:w="1694" w:type="pct"/>
          </w:tcPr>
          <w:p>
            <w:pPr>
              <w:autoSpaceDE w:val="0"/>
              <w:autoSpaceDN w:val="0"/>
              <w:adjustRightInd w:val="0"/>
              <w:spacing w:after="0" w:afterLines="0"/>
              <w:jc w:val="center"/>
              <w:rPr>
                <w:rFonts w:hint="eastAsia"/>
                <w:sz w:val="18"/>
                <w:szCs w:val="16"/>
              </w:rPr>
            </w:pPr>
            <w:r>
              <w:rPr>
                <w:sz w:val="18"/>
                <w:szCs w:val="16"/>
              </w:rPr>
              <w:t>United Arab Emirates</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972</w:t>
            </w:r>
          </w:p>
        </w:tc>
        <w:tc>
          <w:tcPr>
            <w:tcW w:w="1694" w:type="pct"/>
          </w:tcPr>
          <w:p>
            <w:pPr>
              <w:autoSpaceDE w:val="0"/>
              <w:autoSpaceDN w:val="0"/>
              <w:adjustRightInd w:val="0"/>
              <w:spacing w:after="0" w:afterLines="0"/>
              <w:jc w:val="center"/>
              <w:rPr>
                <w:rFonts w:hint="eastAsia"/>
                <w:sz w:val="18"/>
                <w:szCs w:val="16"/>
              </w:rPr>
            </w:pPr>
            <w:r>
              <w:rPr>
                <w:sz w:val="18"/>
                <w:szCs w:val="16"/>
              </w:rPr>
              <w:t>Israel</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973</w:t>
            </w:r>
          </w:p>
        </w:tc>
        <w:tc>
          <w:tcPr>
            <w:tcW w:w="1694" w:type="pct"/>
          </w:tcPr>
          <w:p>
            <w:pPr>
              <w:autoSpaceDE w:val="0"/>
              <w:autoSpaceDN w:val="0"/>
              <w:adjustRightInd w:val="0"/>
              <w:spacing w:after="0" w:afterLines="0"/>
              <w:jc w:val="center"/>
              <w:rPr>
                <w:rFonts w:hint="eastAsia"/>
                <w:sz w:val="18"/>
                <w:szCs w:val="16"/>
              </w:rPr>
            </w:pPr>
            <w:r>
              <w:rPr>
                <w:sz w:val="18"/>
                <w:szCs w:val="16"/>
              </w:rPr>
              <w:t>Bahrain</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974</w:t>
            </w:r>
          </w:p>
        </w:tc>
        <w:tc>
          <w:tcPr>
            <w:tcW w:w="1694" w:type="pct"/>
          </w:tcPr>
          <w:p>
            <w:pPr>
              <w:autoSpaceDE w:val="0"/>
              <w:autoSpaceDN w:val="0"/>
              <w:adjustRightInd w:val="0"/>
              <w:spacing w:after="0" w:afterLines="0"/>
              <w:jc w:val="center"/>
              <w:rPr>
                <w:rFonts w:hint="eastAsia"/>
                <w:sz w:val="18"/>
                <w:szCs w:val="16"/>
              </w:rPr>
            </w:pPr>
            <w:r>
              <w:rPr>
                <w:sz w:val="18"/>
                <w:szCs w:val="16"/>
              </w:rPr>
              <w:t>Qatar</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975</w:t>
            </w:r>
          </w:p>
        </w:tc>
        <w:tc>
          <w:tcPr>
            <w:tcW w:w="1694" w:type="pct"/>
          </w:tcPr>
          <w:p>
            <w:pPr>
              <w:autoSpaceDE w:val="0"/>
              <w:autoSpaceDN w:val="0"/>
              <w:adjustRightInd w:val="0"/>
              <w:spacing w:after="0" w:afterLines="0"/>
              <w:jc w:val="center"/>
              <w:rPr>
                <w:rFonts w:hint="eastAsia"/>
                <w:sz w:val="18"/>
                <w:szCs w:val="16"/>
              </w:rPr>
            </w:pPr>
            <w:r>
              <w:rPr>
                <w:sz w:val="18"/>
                <w:szCs w:val="16"/>
              </w:rPr>
              <w:t>Bhutan</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976</w:t>
            </w:r>
          </w:p>
        </w:tc>
        <w:tc>
          <w:tcPr>
            <w:tcW w:w="1694" w:type="pct"/>
          </w:tcPr>
          <w:p>
            <w:pPr>
              <w:autoSpaceDE w:val="0"/>
              <w:autoSpaceDN w:val="0"/>
              <w:adjustRightInd w:val="0"/>
              <w:spacing w:after="0" w:afterLines="0"/>
              <w:jc w:val="center"/>
              <w:rPr>
                <w:rFonts w:hint="eastAsia"/>
                <w:sz w:val="18"/>
                <w:szCs w:val="16"/>
              </w:rPr>
            </w:pPr>
            <w:r>
              <w:rPr>
                <w:sz w:val="18"/>
                <w:szCs w:val="16"/>
              </w:rPr>
              <w:t>Mongolia</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977</w:t>
            </w:r>
          </w:p>
        </w:tc>
        <w:tc>
          <w:tcPr>
            <w:tcW w:w="1694" w:type="pct"/>
          </w:tcPr>
          <w:p>
            <w:pPr>
              <w:autoSpaceDE w:val="0"/>
              <w:autoSpaceDN w:val="0"/>
              <w:adjustRightInd w:val="0"/>
              <w:spacing w:after="0" w:afterLines="0"/>
              <w:jc w:val="center"/>
              <w:rPr>
                <w:rFonts w:hint="eastAsia"/>
                <w:sz w:val="18"/>
                <w:szCs w:val="16"/>
              </w:rPr>
            </w:pPr>
            <w:r>
              <w:rPr>
                <w:sz w:val="18"/>
                <w:szCs w:val="16"/>
              </w:rPr>
              <w:t>Nepal</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992</w:t>
            </w:r>
          </w:p>
        </w:tc>
        <w:tc>
          <w:tcPr>
            <w:tcW w:w="1694" w:type="pct"/>
          </w:tcPr>
          <w:p>
            <w:pPr>
              <w:autoSpaceDE w:val="0"/>
              <w:autoSpaceDN w:val="0"/>
              <w:adjustRightInd w:val="0"/>
              <w:spacing w:after="0" w:afterLines="0"/>
              <w:jc w:val="center"/>
              <w:rPr>
                <w:rFonts w:hint="eastAsia"/>
                <w:sz w:val="18"/>
                <w:szCs w:val="16"/>
              </w:rPr>
            </w:pPr>
            <w:r>
              <w:rPr>
                <w:sz w:val="18"/>
                <w:szCs w:val="16"/>
              </w:rPr>
              <w:t>Tajikistan</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993</w:t>
            </w:r>
          </w:p>
        </w:tc>
        <w:tc>
          <w:tcPr>
            <w:tcW w:w="1694" w:type="pct"/>
          </w:tcPr>
          <w:p>
            <w:pPr>
              <w:autoSpaceDE w:val="0"/>
              <w:autoSpaceDN w:val="0"/>
              <w:adjustRightInd w:val="0"/>
              <w:spacing w:after="0" w:afterLines="0"/>
              <w:jc w:val="center"/>
              <w:rPr>
                <w:rFonts w:hint="eastAsia"/>
                <w:sz w:val="18"/>
                <w:szCs w:val="16"/>
              </w:rPr>
            </w:pPr>
            <w:r>
              <w:rPr>
                <w:sz w:val="18"/>
                <w:szCs w:val="16"/>
              </w:rPr>
              <w:t>Turkmenistan</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b w:val="0"/>
                <w:bCs w:val="0"/>
                <w:sz w:val="18"/>
                <w:szCs w:val="16"/>
              </w:rPr>
              <w:t>994</w:t>
            </w:r>
          </w:p>
        </w:tc>
        <w:tc>
          <w:tcPr>
            <w:tcW w:w="1694" w:type="pct"/>
          </w:tcPr>
          <w:p>
            <w:pPr>
              <w:autoSpaceDE w:val="0"/>
              <w:autoSpaceDN w:val="0"/>
              <w:adjustRightInd w:val="0"/>
              <w:spacing w:after="0" w:afterLines="0"/>
              <w:jc w:val="center"/>
              <w:rPr>
                <w:rFonts w:hint="eastAsia"/>
                <w:sz w:val="18"/>
                <w:szCs w:val="16"/>
              </w:rPr>
            </w:pPr>
            <w:r>
              <w:rPr>
                <w:sz w:val="18"/>
                <w:szCs w:val="16"/>
              </w:rPr>
              <w:t>Azerbaijan</w:t>
            </w:r>
          </w:p>
        </w:tc>
        <w:tc>
          <w:tcPr>
            <w:tcW w:w="729" w:type="pct"/>
          </w:tcPr>
          <w:p>
            <w:pPr>
              <w:autoSpaceDE w:val="0"/>
              <w:autoSpaceDN w:val="0"/>
              <w:adjustRightInd w:val="0"/>
              <w:spacing w:after="0" w:afterLines="0"/>
              <w:jc w:val="center"/>
              <w:rPr>
                <w:rFonts w:hint="eastAsia"/>
                <w:sz w:val="18"/>
                <w:szCs w:val="16"/>
              </w:rPr>
            </w:pPr>
          </w:p>
        </w:tc>
        <w:tc>
          <w:tcPr>
            <w:tcW w:w="1853" w:type="pct"/>
          </w:tcPr>
          <w:p>
            <w:pPr>
              <w:autoSpaceDE w:val="0"/>
              <w:autoSpaceDN w:val="0"/>
              <w:adjustRightInd w:val="0"/>
              <w:spacing w:after="0" w:afterLines="0"/>
              <w:jc w:val="center"/>
              <w:rPr>
                <w:rFonts w:hint="eastAsia"/>
                <w:sz w:val="18"/>
                <w:szCs w:val="16"/>
              </w:rPr>
            </w:pPr>
          </w:p>
        </w:tc>
      </w:tr>
    </w:tbl>
    <w:p>
      <w:pPr>
        <w:pStyle w:val="36"/>
        <w:numPr>
          <w:ilvl w:val="0"/>
          <w:numId w:val="0"/>
        </w:numPr>
        <w:spacing w:after="156"/>
        <w:ind w:left="227"/>
        <w:rPr>
          <w:rFonts w:hint="eastAsia"/>
        </w:rPr>
      </w:pPr>
      <w:bookmarkStart w:id="79" w:name="_Toc215131510"/>
      <w:bookmarkStart w:id="80" w:name="_Toc188366855"/>
      <w:r>
        <w:rPr>
          <w:rFonts w:hint="eastAsia"/>
        </w:rPr>
        <w:t>Indian</w:t>
      </w:r>
      <w:r>
        <w:t xml:space="preserve"> data center: (</w:t>
      </w:r>
      <w:r>
        <w:fldChar w:fldCharType="begin"/>
      </w:r>
      <w:r>
        <w:instrText xml:space="preserve"> HYPERLINK "https://ind-cloud.ss-iot.com/login" \t "_blank" </w:instrText>
      </w:r>
      <w:r>
        <w:fldChar w:fldCharType="separate"/>
      </w:r>
      <w:r>
        <w:rPr>
          <w:rStyle w:val="21"/>
        </w:rPr>
        <w:t>https://ind-cloud.ss-iot.com/login</w:t>
      </w:r>
      <w:r>
        <w:rPr>
          <w:rStyle w:val="21"/>
        </w:rPr>
        <w:fldChar w:fldCharType="end"/>
      </w:r>
      <w:r>
        <w:t>)</w:t>
      </w:r>
      <w:bookmarkEnd w:id="79"/>
      <w:bookmarkEnd w:id="80"/>
    </w:p>
    <w:tbl>
      <w:tblPr>
        <w:tblStyle w:val="31"/>
        <w:tblpPr w:leftFromText="180" w:rightFromText="180" w:vertAnchor="text" w:horzAnchor="margin" w:tblpXSpec="center" w:tblpY="245"/>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93"/>
        <w:gridCol w:w="63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27" w:hRule="atLeast"/>
          <w:jc w:val="center"/>
        </w:trPr>
        <w:tc>
          <w:tcPr>
            <w:tcW w:w="723" w:type="pct"/>
            <w:shd w:val="clear" w:color="auto" w:fill="ED7D31" w:themeFill="accent2"/>
            <w:vAlign w:val="center"/>
          </w:tcPr>
          <w:p>
            <w:pPr>
              <w:autoSpaceDE w:val="0"/>
              <w:autoSpaceDN w:val="0"/>
              <w:adjustRightInd w:val="0"/>
              <w:spacing w:after="0" w:afterLines="0"/>
              <w:jc w:val="center"/>
              <w:rPr>
                <w:rFonts w:hint="eastAsia" w:cs="Times New Roman"/>
                <w:b/>
                <w:bCs/>
                <w:color w:val="000000"/>
                <w:kern w:val="0"/>
                <w:sz w:val="18"/>
                <w:szCs w:val="16"/>
              </w:rPr>
            </w:pPr>
            <w:r>
              <w:rPr>
                <w:b/>
                <w:bCs/>
                <w:sz w:val="18"/>
                <w:szCs w:val="16"/>
              </w:rPr>
              <w:t>Country code</w:t>
            </w:r>
          </w:p>
        </w:tc>
        <w:tc>
          <w:tcPr>
            <w:tcW w:w="1694" w:type="pct"/>
            <w:shd w:val="clear" w:color="auto" w:fill="ED7D31" w:themeFill="accent2"/>
            <w:vAlign w:val="center"/>
          </w:tcPr>
          <w:p>
            <w:pPr>
              <w:autoSpaceDE w:val="0"/>
              <w:autoSpaceDN w:val="0"/>
              <w:adjustRightInd w:val="0"/>
              <w:spacing w:after="0" w:afterLines="0"/>
              <w:jc w:val="center"/>
              <w:rPr>
                <w:rFonts w:hint="eastAsia" w:cs="Times New Roman"/>
                <w:b/>
                <w:bCs/>
                <w:color w:val="000000"/>
                <w:kern w:val="0"/>
                <w:sz w:val="18"/>
                <w:szCs w:val="16"/>
              </w:rPr>
            </w:pPr>
            <w:r>
              <w:rPr>
                <w:b/>
                <w:bCs/>
                <w:sz w:val="18"/>
                <w:szCs w:val="16"/>
              </w:rPr>
              <w:t>Country or region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227" w:hRule="atLeast"/>
          <w:jc w:val="center"/>
        </w:trPr>
        <w:tc>
          <w:tcPr>
            <w:tcW w:w="723" w:type="pct"/>
          </w:tcPr>
          <w:p>
            <w:pPr>
              <w:autoSpaceDE w:val="0"/>
              <w:autoSpaceDN w:val="0"/>
              <w:adjustRightInd w:val="0"/>
              <w:spacing w:after="0" w:afterLines="0"/>
              <w:jc w:val="center"/>
              <w:rPr>
                <w:rFonts w:hint="eastAsia"/>
                <w:b w:val="0"/>
                <w:bCs w:val="0"/>
                <w:sz w:val="18"/>
                <w:szCs w:val="16"/>
              </w:rPr>
            </w:pPr>
            <w:r>
              <w:rPr>
                <w:rFonts w:hint="eastAsia"/>
                <w:b/>
                <w:bCs/>
                <w:sz w:val="18"/>
                <w:szCs w:val="16"/>
              </w:rPr>
              <w:t>91</w:t>
            </w:r>
          </w:p>
        </w:tc>
        <w:tc>
          <w:tcPr>
            <w:tcW w:w="1694" w:type="pct"/>
          </w:tcPr>
          <w:p>
            <w:pPr>
              <w:autoSpaceDE w:val="0"/>
              <w:autoSpaceDN w:val="0"/>
              <w:adjustRightInd w:val="0"/>
              <w:spacing w:after="0" w:afterLines="0"/>
              <w:jc w:val="center"/>
              <w:rPr>
                <w:rFonts w:hint="eastAsia"/>
                <w:sz w:val="18"/>
                <w:szCs w:val="16"/>
              </w:rPr>
            </w:pPr>
            <w:r>
              <w:rPr>
                <w:rFonts w:hint="eastAsia"/>
                <w:sz w:val="18"/>
                <w:szCs w:val="16"/>
              </w:rPr>
              <w:t>Indian</w:t>
            </w:r>
          </w:p>
        </w:tc>
      </w:tr>
    </w:tbl>
    <w:p>
      <w:pPr>
        <w:widowControl/>
        <w:spacing w:after="156"/>
        <w:jc w:val="left"/>
        <w:rPr>
          <w:rFonts w:hint="eastAsia" w:cs="Times New Roman"/>
          <w:color w:val="000000"/>
          <w:kern w:val="0"/>
          <w:szCs w:val="21"/>
        </w:rPr>
      </w:pPr>
    </w:p>
    <w:p>
      <w:pPr>
        <w:widowControl/>
        <w:spacing w:after="160" w:afterLines="0" w:line="259" w:lineRule="auto"/>
        <w:jc w:val="left"/>
        <w:rPr>
          <w:rFonts w:hint="eastAsia" w:cs="Times New Roman"/>
          <w:color w:val="000000"/>
          <w:kern w:val="0"/>
          <w:szCs w:val="21"/>
        </w:rPr>
      </w:pPr>
      <w:r>
        <w:rPr>
          <w:rFonts w:cs="Times New Roman"/>
          <w:color w:val="000000"/>
          <w:kern w:val="0"/>
          <w:szCs w:val="21"/>
        </w:rPr>
        <w:br w:type="page"/>
      </w:r>
    </w:p>
    <w:p>
      <w:pPr>
        <w:pStyle w:val="36"/>
        <w:numPr>
          <w:ilvl w:val="0"/>
          <w:numId w:val="0"/>
        </w:numPr>
        <w:spacing w:after="156"/>
        <w:rPr>
          <w:rFonts w:hint="eastAsia"/>
        </w:rPr>
      </w:pPr>
      <w:bookmarkStart w:id="81" w:name="_Toc215131511"/>
      <w:r>
        <w:t xml:space="preserve">SIP </w:t>
      </w:r>
      <w:r>
        <w:rPr>
          <w:rFonts w:hint="eastAsia"/>
        </w:rPr>
        <w:t>or</w:t>
      </w:r>
      <w:r>
        <w:t xml:space="preserve"> landline </w:t>
      </w:r>
      <w:r>
        <w:rPr>
          <w:rFonts w:hint="eastAsia"/>
        </w:rPr>
        <w:t>supported</w:t>
      </w:r>
      <w:r>
        <w:t xml:space="preserve"> </w:t>
      </w:r>
      <w:r>
        <w:rPr>
          <w:rFonts w:hint="eastAsia"/>
        </w:rPr>
        <w:t>countries</w:t>
      </w:r>
      <w:r>
        <w:t xml:space="preserve"> </w:t>
      </w:r>
      <w:r>
        <w:rPr>
          <w:rFonts w:hint="eastAsia"/>
        </w:rPr>
        <w:t>and</w:t>
      </w:r>
      <w:r>
        <w:t xml:space="preserve"> </w:t>
      </w:r>
      <w:r>
        <w:rPr>
          <w:rFonts w:hint="eastAsia"/>
        </w:rPr>
        <w:t>regions</w:t>
      </w:r>
      <w:r>
        <w:t>:</w:t>
      </w:r>
      <w:bookmarkEnd w:id="81"/>
    </w:p>
    <w:tbl>
      <w:tblPr>
        <w:tblStyle w:val="16"/>
        <w:tblW w:w="878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0" w:type="dxa"/>
          <w:bottom w:w="0" w:type="dxa"/>
          <w:right w:w="0" w:type="dxa"/>
        </w:tblCellMar>
      </w:tblPr>
      <w:tblGrid>
        <w:gridCol w:w="2928"/>
        <w:gridCol w:w="2928"/>
        <w:gridCol w:w="29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300" w:hRule="atLeast"/>
        </w:trPr>
        <w:tc>
          <w:tcPr>
            <w:tcW w:w="2928" w:type="dxa"/>
            <w:shd w:val="clear" w:color="auto" w:fill="ED7D31" w:themeFill="accent2"/>
            <w:tcMar>
              <w:top w:w="15" w:type="dxa"/>
              <w:left w:w="15" w:type="dxa"/>
              <w:bottom w:w="0" w:type="dxa"/>
              <w:right w:w="15" w:type="dxa"/>
            </w:tcMar>
            <w:vAlign w:val="center"/>
          </w:tcPr>
          <w:p>
            <w:pPr>
              <w:autoSpaceDE w:val="0"/>
              <w:autoSpaceDN w:val="0"/>
              <w:adjustRightInd w:val="0"/>
              <w:spacing w:after="0" w:afterLines="0"/>
              <w:jc w:val="center"/>
              <w:rPr>
                <w:rFonts w:hint="eastAsia"/>
                <w:b/>
                <w:bCs/>
                <w:sz w:val="18"/>
                <w:szCs w:val="16"/>
              </w:rPr>
            </w:pPr>
            <w:r>
              <w:rPr>
                <w:rFonts w:hint="eastAsia"/>
                <w:sz w:val="18"/>
                <w:szCs w:val="16"/>
              </w:rPr>
              <w:t>Country</w:t>
            </w:r>
          </w:p>
        </w:tc>
        <w:tc>
          <w:tcPr>
            <w:tcW w:w="2928" w:type="dxa"/>
            <w:shd w:val="clear" w:color="auto" w:fill="ED7D31" w:themeFill="accent2"/>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SIP Call (APP)</w:t>
            </w:r>
          </w:p>
        </w:tc>
        <w:tc>
          <w:tcPr>
            <w:tcW w:w="2928" w:type="dxa"/>
            <w:shd w:val="clear" w:color="auto" w:fill="ED7D31" w:themeFill="accent2"/>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Landline</w:t>
            </w:r>
            <w:r>
              <w:rPr>
                <w:sz w:val="18"/>
                <w:szCs w:val="16"/>
              </w:rPr>
              <w:t xml:space="preserve"> </w:t>
            </w:r>
            <w:r>
              <w:rPr>
                <w:rFonts w:hint="eastAsia"/>
                <w:sz w:val="18"/>
                <w:szCs w:val="16"/>
              </w:rPr>
              <w:t>(Phone)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Peru</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Mexico</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Argentina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Brazil</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Chile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Columbia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Venezuela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Falkland Islands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Guatemala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Bolivia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Ecuador</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French Guyana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Paraguay</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Suriname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Uruguay</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Nauru</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Cook Islands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Niue Island</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Kiribati</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USA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Canada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Puerto Rico</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Bahamas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Belize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El Salvador</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Honduras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Nicaragua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Costa Rica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Panama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Saint Pierre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color w:val="FF0000"/>
                <w:sz w:val="18"/>
                <w:szCs w:val="16"/>
              </w:rPr>
              <w:t>Not 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Haiti</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Guadeloupe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Guyana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Martinique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Aruba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Tuvalu</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Greenland</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Virgin Islands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Anguilla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Saint Lucia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color w:val="FF0000"/>
                <w:sz w:val="18"/>
                <w:szCs w:val="16"/>
              </w:rPr>
              <w:t>Not 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Barbados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Jamaica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Hong Kong, China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Macao China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Taiwan, China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Malaysia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Indonesia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Philippines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Thailand</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Japan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Korea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Vietnam</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Myanmar</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Timor-Leste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Singapore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Sri Lanka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Brunei</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Cambodia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Laos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Bangladesh</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Maldives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Bhutan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Mongolia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Nepal</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India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Russia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UK</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Germany</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Italy</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France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Greece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Netherlands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Belgium</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Spain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Hungary</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Romania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Switzerland</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Austria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Denmark</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Sweden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Norway</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Poland</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San Marino</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Hungary</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Yugoslavia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Gibraltar</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Portugal</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Luxembourg</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Ireland</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Iceland</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Albania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Malta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Finland</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Bulgaria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Lithuania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Latvia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Estonia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Moldova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Andorra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Ukraine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Croatia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Slovenia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BiH</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Macedonia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Czech Republic</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Slovakia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Liechtenstein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Faroe Islands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Monaco</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Palestine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Sao Tome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Principe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Guinea-Bissau</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color w:val="FF0000"/>
                <w:sz w:val="18"/>
                <w:szCs w:val="16"/>
              </w:rPr>
              <w:t>Not 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Tajikistan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Türkiye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Pakistan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Afghanistan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Armenia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Lebanon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Jordan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Iraq</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Kuwait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Saudi Arabia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Yemen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Oman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United Arab Emirates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Israel</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Bahrain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Qatar</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Turkmenistan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Azerbaijan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Georgia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Kyrgyzstan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Uzbekistan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Cyprus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Egypt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South Africa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Morocco</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Algeria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Tunisia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Libya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Gambia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Senegal</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Mauritania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Mali</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Guinea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Cote d'Ivoire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Burkina Faso</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Niger</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Togo</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Benin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Mauritius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Liberia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Sierra Leone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Ghana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Nigeria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Chad</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Central African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Cameroon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Cape Verde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Equatorial Guinea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Gabon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Congo</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Zaire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color w:val="FF0000"/>
                <w:sz w:val="18"/>
                <w:szCs w:val="16"/>
              </w:rPr>
              <w:t>Not Support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Angola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Seychelles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Rwanda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Ethiopia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Somalia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Djibouti</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Kenya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Tanzania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Uganda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Burundi</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Mozambique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Zambia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Madagascar</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Reunion Island</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Zimbabwe</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Namibia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Malawi</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Lesotho</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Botswana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Eswatini</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Comoros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Eritrea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Vatican</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New Zealand</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Solomon Islands</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Vanuatu</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Australia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Tonga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Fiji</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0" w:type="dxa"/>
            <w:bottom w:w="0" w:type="dxa"/>
            <w:right w:w="0" w:type="dxa"/>
          </w:tblCellMar>
        </w:tblPrEx>
        <w:trPr>
          <w:cantSplit/>
          <w:trHeight w:val="227" w:hRule="atLeast"/>
        </w:trPr>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Western Samoa</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c>
          <w:tcPr>
            <w:tcW w:w="2928" w:type="dxa"/>
            <w:tcMar>
              <w:top w:w="15" w:type="dxa"/>
              <w:left w:w="15" w:type="dxa"/>
              <w:bottom w:w="0" w:type="dxa"/>
              <w:right w:w="15" w:type="dxa"/>
            </w:tcMar>
            <w:vAlign w:val="center"/>
          </w:tcPr>
          <w:p>
            <w:pPr>
              <w:autoSpaceDE w:val="0"/>
              <w:autoSpaceDN w:val="0"/>
              <w:adjustRightInd w:val="0"/>
              <w:spacing w:after="0" w:afterLines="0"/>
              <w:jc w:val="center"/>
              <w:rPr>
                <w:rFonts w:hint="eastAsia"/>
                <w:sz w:val="18"/>
                <w:szCs w:val="16"/>
              </w:rPr>
            </w:pPr>
            <w:r>
              <w:rPr>
                <w:rFonts w:hint="eastAsia"/>
                <w:sz w:val="18"/>
                <w:szCs w:val="16"/>
              </w:rPr>
              <w:t>√</w:t>
            </w:r>
          </w:p>
        </w:tc>
      </w:tr>
    </w:tbl>
    <w:p>
      <w:pPr>
        <w:widowControl/>
        <w:spacing w:after="156" w:line="259" w:lineRule="auto"/>
        <w:jc w:val="left"/>
        <w:rPr>
          <w:rFonts w:hint="eastAsia" w:cs="Roboto-Regular"/>
          <w:b/>
          <w:bCs/>
          <w:color w:val="000000"/>
          <w:kern w:val="0"/>
          <w:szCs w:val="24"/>
        </w:rPr>
      </w:pPr>
      <w:r>
        <w:t xml:space="preserve"> </w:t>
      </w:r>
    </w:p>
    <w:sectPr>
      <w:headerReference r:id="rId12" w:type="default"/>
      <w:footerReference r:id="rId13" w:type="default"/>
      <w:pgSz w:w="11906" w:h="16838"/>
      <w:pgMar w:top="1701" w:right="1418" w:bottom="1418" w:left="1701" w:header="851" w:footer="992" w:gutter="0"/>
      <w:pgNumType w:start="1"/>
      <w:cols w:space="0" w:num="1"/>
      <w:docGrid w:type="linesAndChars" w:linePitch="312" w:charSpace="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comment w:id="0" w:author="Vivian Chen" w:date="2025-11-27T10:28:00Z" w:initials="">
    <w:p w14:paraId="BF6F7BE6">
      <w:pPr>
        <w:pStyle w:val="7"/>
        <w:spacing w:after="156"/>
        <w:rPr>
          <w:rFonts w:hint="eastAsia"/>
        </w:rPr>
      </w:pPr>
      <w:r>
        <w:rPr>
          <w:rFonts w:hint="eastAsia"/>
        </w:rPr>
        <w:t>此为新增功能第二点描述，下一页有放一张示意图</w:t>
      </w:r>
    </w:p>
  </w:comment>
  <w:comment w:id="1" w:author="Vivian Chen" w:date="2025-11-27T10:27:00Z" w:initials="">
    <w:p w14:paraId="7FF8688C">
      <w:pPr>
        <w:pStyle w:val="7"/>
        <w:spacing w:after="156"/>
        <w:rPr>
          <w:rFonts w:hint="eastAsia"/>
        </w:rPr>
      </w:pPr>
      <w:r>
        <w:rPr>
          <w:rFonts w:hint="eastAsia"/>
        </w:rPr>
        <w:t>该点为新增内容，请审核</w:t>
      </w:r>
    </w:p>
  </w:comment>
  <w:comment w:id="2" w:author="Leen [2]" w:date="2025-11-27T11:16:12Z" w:initials="Leen">
    <w:p w14:paraId="3F7FF94D">
      <w:pPr>
        <w:pStyle w:val="7"/>
        <w:rPr>
          <w:rFonts w:hint="default"/>
        </w:rPr>
      </w:pPr>
      <w:bookmarkStart w:id="82" w:name="_T20747772_402843066"/>
      <w:r>
        <w:t>建议改名字叫Resident吧，因为页面都是描述Resident，避免有歧义</w:t>
      </w:r>
      <w:bookmarkStart w:id="83" w:name="_GoBack"/>
      <w:bookmarkEnd w:id="83"/>
    </w:p>
    <w:bookmarkEnd w:id="82"/>
  </w:comment>
  <w:comment w:id="3" w:author="Vivian Chen" w:date="2025-11-27T10:29:00Z" w:initials="">
    <w:p w14:paraId="B7973AD3">
      <w:pPr>
        <w:pStyle w:val="7"/>
        <w:spacing w:after="156"/>
        <w:rPr>
          <w:rFonts w:hint="eastAsia"/>
        </w:rPr>
      </w:pPr>
      <w:r>
        <w:rPr>
          <w:rFonts w:hint="eastAsia"/>
        </w:rPr>
        <w:t>在此处增加了pin code的描述，并更新了对应的图片</w:t>
      </w:r>
    </w:p>
  </w:comment>
  <w:comment w:id="4" w:author="Vivian Chen" w:date="2025-11-27T10:30:00Z" w:initials="">
    <w:p w14:paraId="BCAE4A1C">
      <w:pPr>
        <w:pStyle w:val="7"/>
        <w:spacing w:after="156"/>
        <w:rPr>
          <w:rFonts w:hint="eastAsia"/>
          <w:lang w:val="es-ES"/>
        </w:rPr>
      </w:pPr>
      <w:r>
        <w:rPr>
          <w:rFonts w:hint="eastAsia"/>
        </w:rPr>
        <w:t>增加了添加</w:t>
      </w:r>
      <w:r>
        <w:rPr>
          <w:rFonts w:hint="eastAsia"/>
          <w:lang w:val="es-ES"/>
        </w:rPr>
        <w:t>pin code</w:t>
      </w:r>
      <w:r>
        <w:rPr>
          <w:rFonts w:hint="eastAsia"/>
        </w:rPr>
        <w:t>的步骤</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BF6F7BE6" w15:done="0"/>
  <w15:commentEx w15:paraId="7FF8688C" w15:done="0"/>
  <w15:commentEx w15:paraId="3F7FF94D" w15:done="0"/>
  <w15:commentEx w15:paraId="B7973AD3" w15:done="0"/>
  <w15:commentEx w15:paraId="BCAE4A1C"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思源黑体 CN Light">
    <w:altName w:val="汉仪中黑KW"/>
    <w:panose1 w:val="020B0300000000000000"/>
    <w:charset w:val="86"/>
    <w:family w:val="swiss"/>
    <w:pitch w:val="default"/>
    <w:sig w:usb0="00000000" w:usb1="00000000" w:usb2="00000016" w:usb3="00000000" w:csb0="00060107" w:csb1="00000000"/>
  </w:font>
  <w:font w:name="等线 Light">
    <w:altName w:val="Noto Serif CJK SC"/>
    <w:panose1 w:val="02010600030101010101"/>
    <w:charset w:val="86"/>
    <w:family w:val="auto"/>
    <w:pitch w:val="default"/>
    <w:sig w:usb0="00000000" w:usb1="00000000" w:usb2="00000016" w:usb3="00000000" w:csb0="0004000F" w:csb1="00000000"/>
  </w:font>
  <w:font w:name="微软雅黑">
    <w:altName w:val="汉仪旗黑KW 55S"/>
    <w:panose1 w:val="020B0503020204020204"/>
    <w:charset w:val="86"/>
    <w:family w:val="swiss"/>
    <w:pitch w:val="default"/>
    <w:sig w:usb0="00000000" w:usb1="00000000" w:usb2="00000016" w:usb3="00000000" w:csb0="0004001F" w:csb1="00000000"/>
  </w:font>
  <w:font w:name="等线">
    <w:altName w:val="汉仪中等线KW"/>
    <w:panose1 w:val="02010600030101010101"/>
    <w:charset w:val="86"/>
    <w:family w:val="auto"/>
    <w:pitch w:val="default"/>
    <w:sig w:usb0="00000000" w:usb1="00000000" w:usb2="00000016" w:usb3="00000000" w:csb0="0004000F" w:csb1="00000000"/>
  </w:font>
  <w:font w:name="Roboto-Regular">
    <w:altName w:val="汉仪中黑KW"/>
    <w:panose1 w:val="00000000000000000000"/>
    <w:charset w:val="86"/>
    <w:family w:val="auto"/>
    <w:pitch w:val="default"/>
    <w:sig w:usb0="00000000" w:usb1="0000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Noto Serif CJK SC">
    <w:panose1 w:val="02020400000000000000"/>
    <w:charset w:val="86"/>
    <w:family w:val="auto"/>
    <w:pitch w:val="default"/>
    <w:sig w:usb0="30000083" w:usb1="2BDF3C10" w:usb2="00000016" w:usb3="00000000" w:csb0="602E0107" w:csb1="00000000"/>
  </w:font>
  <w:font w:name="汉仪旗黑KW 55S">
    <w:panose1 w:val="00020600040101010101"/>
    <w:charset w:val="86"/>
    <w:family w:val="auto"/>
    <w:pitch w:val="default"/>
    <w:sig w:usb0="A00002BF" w:usb1="3ACF7CFA" w:usb2="00000016" w:usb3="00000000" w:csb0="0004009F" w:csb1="DFD70000"/>
  </w:font>
  <w:font w:name="汉仪中等线KW">
    <w:panose1 w:val="01010104010101010101"/>
    <w:charset w:val="86"/>
    <w:family w:val="auto"/>
    <w:pitch w:val="default"/>
    <w:sig w:usb0="800002BF" w:usb1="004F7CFA" w:usb2="00000000" w:usb3="00000000" w:csb0="00040001" w:csb1="00000000"/>
  </w:font>
  <w:font w:name="等线">
    <w:altName w:val="汉仪中等线KW"/>
    <w:panose1 w:val="00000000000000000000"/>
    <w:charset w:val="00"/>
    <w:family w:val="auto"/>
    <w:pitch w:val="default"/>
    <w:sig w:usb0="00000000" w:usb1="00000000" w:usb2="00000000" w:usb3="00000000" w:csb0="00000000" w:csb1="00000000"/>
  </w:font>
  <w:font w:name="DejaVu Sans">
    <w:panose1 w:val="020B0606030804020204"/>
    <w:charset w:val="00"/>
    <w:family w:val="auto"/>
    <w:pitch w:val="default"/>
    <w:sig w:usb0="E7006EFF" w:usb1="D200FDFF" w:usb2="0A246029" w:usb3="0400200C" w:csb0="600001FF" w:csb1="DFFF0000"/>
  </w:font>
  <w:font w:name="Liberation Serif">
    <w:panose1 w:val="02020603050405020304"/>
    <w:charset w:val="00"/>
    <w:family w:val="auto"/>
    <w:pitch w:val="default"/>
    <w:sig w:usb0="A00002AF" w:usb1="500078FB" w:usb2="00000000" w:usb3="00000000" w:csb0="6000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after="120"/>
      <w:rPr>
        <w:rFonts w:hint="eastAsia"/>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after="120"/>
      <w:rPr>
        <w:rFonts w:hint="eastAsia"/>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spacing w:after="120"/>
      <w:rPr>
        <w:rFonts w:hint="eastAsia"/>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cs="Times New Roman"/>
      </w:rPr>
      <w:id w:val="-1"/>
    </w:sdtPr>
    <w:sdtEndPr>
      <w:rPr>
        <w:rFonts w:cs="Times New Roman"/>
      </w:rPr>
    </w:sdtEndPr>
    <w:sdtContent>
      <w:p>
        <w:pPr>
          <w:pStyle w:val="10"/>
          <w:spacing w:after="120"/>
          <w:jc w:val="center"/>
          <w:rPr>
            <w:rFonts w:hint="eastAsia" w:cs="Times New Roman"/>
          </w:rPr>
        </w:pPr>
        <w:r>
          <w:rPr>
            <w:rFonts w:cs="Times New Roman"/>
          </w:rPr>
          <w:fldChar w:fldCharType="begin"/>
        </w:r>
        <w:r>
          <w:rPr>
            <w:rFonts w:cs="Times New Roman"/>
          </w:rPr>
          <w:instrText xml:space="preserve">PAGE   \* MERGEFORMAT</w:instrText>
        </w:r>
        <w:r>
          <w:rPr>
            <w:rFonts w:cs="Times New Roman"/>
          </w:rPr>
          <w:fldChar w:fldCharType="separate"/>
        </w:r>
        <w:r>
          <w:rPr>
            <w:rFonts w:cs="Times New Roman"/>
            <w:lang w:val="zh-CN"/>
          </w:rPr>
          <w:t>2</w:t>
        </w:r>
        <w:r>
          <w:rPr>
            <w:rFonts w:cs="Times New Roman"/>
          </w:rPr>
          <w:fldChar w:fldCharType="end"/>
        </w:r>
      </w:p>
    </w:sdtContent>
  </w:sdt>
  <w:p>
    <w:pPr>
      <w:pStyle w:val="10"/>
      <w:spacing w:after="120"/>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after="120"/>
      <w:rPr>
        <w:rFonts w:hint="eastAsia"/>
      </w:rPr>
    </w:pPr>
    <w:r>
      <w:rPr>
        <w:b/>
        <w:bCs/>
      </w:rPr>
      <w:drawing>
        <wp:inline distT="0" distB="0" distL="0" distR="0">
          <wp:extent cx="478155" cy="158115"/>
          <wp:effectExtent l="0" t="0" r="0" b="0"/>
          <wp:docPr id="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9"/>
                  <pic:cNvPicPr>
                    <a:picLocks noChangeAspect="1"/>
                  </pic:cNvPicPr>
                </pic:nvPicPr>
                <pic:blipFill>
                  <a:blip r:embed="rId1" cstate="print">
                    <a:extLst>
                      <a:ext uri="{28A0092B-C50C-407E-A947-70E740481C1C}">
                        <a14:useLocalDpi xmlns:a14="http://schemas.microsoft.com/office/drawing/2010/main" val="0"/>
                      </a:ext>
                    </a:extLst>
                  </a:blip>
                  <a:srcRect l="26432" t="13407" r="23360" b="22828"/>
                  <a:stretch>
                    <a:fillRect/>
                  </a:stretch>
                </pic:blipFill>
                <pic:spPr>
                  <a:xfrm>
                    <a:off x="0" y="0"/>
                    <a:ext cx="519004" cy="172038"/>
                  </a:xfrm>
                  <a:prstGeom prst="rect">
                    <a:avLst/>
                  </a:prstGeom>
                  <a:ln>
                    <a:noFill/>
                  </a:ln>
                </pic:spPr>
              </pic:pic>
            </a:graphicData>
          </a:graphic>
        </wp:inline>
      </w:drawing>
    </w:r>
    <w:r>
      <w:ptab w:relativeTo="margin" w:alignment="right" w:leader="none"/>
    </w:r>
  </w:p>
  <w:p>
    <w:pPr>
      <w:spacing w:after="120"/>
      <w:rPr>
        <w:rFonts w:hint="eastAsia"/>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after="120"/>
      <w:rPr>
        <w:rFonts w:hint="eastAsia"/>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after="120"/>
      <w:jc w:val="left"/>
      <w:rPr>
        <w:rFonts w:hint="eastAsia"/>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spacing w:after="120"/>
      <w:rPr>
        <w:rFonts w:hint="eastAsia"/>
      </w:rPr>
    </w:pPr>
    <w:r>
      <w:rPr>
        <w:b/>
        <w:bCs/>
      </w:rPr>
      <w:drawing>
        <wp:inline distT="0" distB="0" distL="0" distR="0">
          <wp:extent cx="478155" cy="158115"/>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1" cstate="print">
                    <a:extLst>
                      <a:ext uri="{28A0092B-C50C-407E-A947-70E740481C1C}">
                        <a14:useLocalDpi xmlns:a14="http://schemas.microsoft.com/office/drawing/2010/main" val="0"/>
                      </a:ext>
                    </a:extLst>
                  </a:blip>
                  <a:srcRect l="26432" t="13407" r="23360" b="22828"/>
                  <a:stretch>
                    <a:fillRect/>
                  </a:stretch>
                </pic:blipFill>
                <pic:spPr>
                  <a:xfrm>
                    <a:off x="0" y="0"/>
                    <a:ext cx="519004" cy="172038"/>
                  </a:xfrm>
                  <a:prstGeom prst="rect">
                    <a:avLst/>
                  </a:prstGeom>
                  <a:ln>
                    <a:noFill/>
                  </a:ln>
                </pic:spPr>
              </pic:pic>
            </a:graphicData>
          </a:graphic>
        </wp:inline>
      </w:drawing>
    </w:r>
    <w:r>
      <w:ptab w:relativeTo="margin" w:alignment="right" w:leader="none"/>
    </w:r>
  </w:p>
  <w:p>
    <w:pPr>
      <w:spacing w:after="120"/>
      <w:rPr>
        <w:rFonts w:hint="eastAsia"/>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61550F5"/>
    <w:multiLevelType w:val="singleLevel"/>
    <w:tmpl w:val="A61550F5"/>
    <w:lvl w:ilvl="0" w:tentative="0">
      <w:start w:val="2"/>
      <w:numFmt w:val="decimal"/>
      <w:lvlText w:val="(%1)"/>
      <w:lvlJc w:val="left"/>
      <w:pPr>
        <w:tabs>
          <w:tab w:val="left" w:pos="1022"/>
        </w:tabs>
      </w:pPr>
      <w:rPr>
        <w:rFonts w:ascii="思源黑体 CN Light" w:hAnsi="思源黑体 CN Light" w:eastAsia="思源黑体 CN Light"/>
      </w:rPr>
    </w:lvl>
  </w:abstractNum>
  <w:abstractNum w:abstractNumId="1">
    <w:nsid w:val="E45C221E"/>
    <w:multiLevelType w:val="singleLevel"/>
    <w:tmpl w:val="E45C221E"/>
    <w:lvl w:ilvl="0" w:tentative="0">
      <w:start w:val="1"/>
      <w:numFmt w:val="bullet"/>
      <w:lvlText w:val=""/>
      <w:lvlJc w:val="left"/>
      <w:pPr>
        <w:ind w:left="420" w:hanging="420"/>
      </w:pPr>
      <w:rPr>
        <w:rFonts w:hint="default" w:ascii="Wingdings" w:hAnsi="Wingdings"/>
      </w:rPr>
    </w:lvl>
  </w:abstractNum>
  <w:abstractNum w:abstractNumId="2">
    <w:nsid w:val="02F472F1"/>
    <w:multiLevelType w:val="multilevel"/>
    <w:tmpl w:val="02F472F1"/>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1021" w:hanging="440"/>
      </w:pPr>
      <w:rPr>
        <w:rFonts w:hint="default" w:ascii="Wingdings" w:hAnsi="Wingdings"/>
      </w:rPr>
    </w:lvl>
    <w:lvl w:ilvl="2" w:tentative="0">
      <w:start w:val="1"/>
      <w:numFmt w:val="bullet"/>
      <w:lvlText w:val=""/>
      <w:lvlJc w:val="left"/>
      <w:pPr>
        <w:ind w:left="1461" w:hanging="440"/>
      </w:pPr>
      <w:rPr>
        <w:rFonts w:hint="default" w:ascii="Wingdings" w:hAnsi="Wingdings"/>
      </w:rPr>
    </w:lvl>
    <w:lvl w:ilvl="3" w:tentative="0">
      <w:start w:val="1"/>
      <w:numFmt w:val="bullet"/>
      <w:lvlText w:val=""/>
      <w:lvlJc w:val="left"/>
      <w:pPr>
        <w:ind w:left="1901" w:hanging="440"/>
      </w:pPr>
      <w:rPr>
        <w:rFonts w:hint="default" w:ascii="Wingdings" w:hAnsi="Wingdings"/>
      </w:rPr>
    </w:lvl>
    <w:lvl w:ilvl="4" w:tentative="0">
      <w:start w:val="1"/>
      <w:numFmt w:val="bullet"/>
      <w:lvlText w:val=""/>
      <w:lvlJc w:val="left"/>
      <w:pPr>
        <w:ind w:left="2341" w:hanging="440"/>
      </w:pPr>
      <w:rPr>
        <w:rFonts w:hint="default" w:ascii="Wingdings" w:hAnsi="Wingdings"/>
      </w:rPr>
    </w:lvl>
    <w:lvl w:ilvl="5" w:tentative="0">
      <w:start w:val="1"/>
      <w:numFmt w:val="bullet"/>
      <w:lvlText w:val=""/>
      <w:lvlJc w:val="left"/>
      <w:pPr>
        <w:ind w:left="2781" w:hanging="440"/>
      </w:pPr>
      <w:rPr>
        <w:rFonts w:hint="default" w:ascii="Wingdings" w:hAnsi="Wingdings"/>
      </w:rPr>
    </w:lvl>
    <w:lvl w:ilvl="6" w:tentative="0">
      <w:start w:val="1"/>
      <w:numFmt w:val="bullet"/>
      <w:lvlText w:val=""/>
      <w:lvlJc w:val="left"/>
      <w:pPr>
        <w:ind w:left="3221" w:hanging="440"/>
      </w:pPr>
      <w:rPr>
        <w:rFonts w:hint="default" w:ascii="Wingdings" w:hAnsi="Wingdings"/>
      </w:rPr>
    </w:lvl>
    <w:lvl w:ilvl="7" w:tentative="0">
      <w:start w:val="1"/>
      <w:numFmt w:val="bullet"/>
      <w:lvlText w:val=""/>
      <w:lvlJc w:val="left"/>
      <w:pPr>
        <w:ind w:left="3661" w:hanging="440"/>
      </w:pPr>
      <w:rPr>
        <w:rFonts w:hint="default" w:ascii="Wingdings" w:hAnsi="Wingdings"/>
      </w:rPr>
    </w:lvl>
    <w:lvl w:ilvl="8" w:tentative="0">
      <w:start w:val="1"/>
      <w:numFmt w:val="bullet"/>
      <w:lvlText w:val=""/>
      <w:lvlJc w:val="left"/>
      <w:pPr>
        <w:ind w:left="4101" w:hanging="440"/>
      </w:pPr>
      <w:rPr>
        <w:rFonts w:hint="default" w:ascii="Wingdings" w:hAnsi="Wingdings"/>
      </w:rPr>
    </w:lvl>
  </w:abstractNum>
  <w:abstractNum w:abstractNumId="3">
    <w:nsid w:val="065A5B1A"/>
    <w:multiLevelType w:val="multilevel"/>
    <w:tmpl w:val="065A5B1A"/>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561"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4">
    <w:nsid w:val="17BA7A6B"/>
    <w:multiLevelType w:val="multilevel"/>
    <w:tmpl w:val="17BA7A6B"/>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5">
    <w:nsid w:val="1F0B23B0"/>
    <w:multiLevelType w:val="multilevel"/>
    <w:tmpl w:val="1F0B23B0"/>
    <w:lvl w:ilvl="0" w:tentative="0">
      <w:start w:val="1"/>
      <w:numFmt w:val="bullet"/>
      <w:lvlText w:val=""/>
      <w:lvlJc w:val="left"/>
      <w:pPr>
        <w:ind w:left="800" w:hanging="440"/>
      </w:pPr>
      <w:rPr>
        <w:rFonts w:hint="default" w:ascii="Wingdings" w:hAnsi="Wingdings"/>
      </w:rPr>
    </w:lvl>
    <w:lvl w:ilvl="1" w:tentative="0">
      <w:start w:val="1"/>
      <w:numFmt w:val="bullet"/>
      <w:lvlText w:val=""/>
      <w:lvlJc w:val="left"/>
      <w:pPr>
        <w:ind w:left="1240" w:hanging="440"/>
      </w:pPr>
      <w:rPr>
        <w:rFonts w:hint="default" w:ascii="Wingdings" w:hAnsi="Wingdings"/>
      </w:rPr>
    </w:lvl>
    <w:lvl w:ilvl="2" w:tentative="0">
      <w:start w:val="1"/>
      <w:numFmt w:val="bullet"/>
      <w:lvlText w:val=""/>
      <w:lvlJc w:val="left"/>
      <w:pPr>
        <w:ind w:left="1680" w:hanging="440"/>
      </w:pPr>
      <w:rPr>
        <w:rFonts w:hint="default" w:ascii="Wingdings" w:hAnsi="Wingdings"/>
      </w:rPr>
    </w:lvl>
    <w:lvl w:ilvl="3" w:tentative="0">
      <w:start w:val="1"/>
      <w:numFmt w:val="bullet"/>
      <w:lvlText w:val=""/>
      <w:lvlJc w:val="left"/>
      <w:pPr>
        <w:ind w:left="2120" w:hanging="440"/>
      </w:pPr>
      <w:rPr>
        <w:rFonts w:hint="default" w:ascii="Wingdings" w:hAnsi="Wingdings"/>
      </w:rPr>
    </w:lvl>
    <w:lvl w:ilvl="4" w:tentative="0">
      <w:start w:val="1"/>
      <w:numFmt w:val="bullet"/>
      <w:lvlText w:val=""/>
      <w:lvlJc w:val="left"/>
      <w:pPr>
        <w:ind w:left="2560" w:hanging="440"/>
      </w:pPr>
      <w:rPr>
        <w:rFonts w:hint="default" w:ascii="Wingdings" w:hAnsi="Wingdings"/>
      </w:rPr>
    </w:lvl>
    <w:lvl w:ilvl="5" w:tentative="0">
      <w:start w:val="1"/>
      <w:numFmt w:val="bullet"/>
      <w:lvlText w:val=""/>
      <w:lvlJc w:val="left"/>
      <w:pPr>
        <w:ind w:left="3000" w:hanging="440"/>
      </w:pPr>
      <w:rPr>
        <w:rFonts w:hint="default" w:ascii="Wingdings" w:hAnsi="Wingdings"/>
      </w:rPr>
    </w:lvl>
    <w:lvl w:ilvl="6" w:tentative="0">
      <w:start w:val="1"/>
      <w:numFmt w:val="bullet"/>
      <w:lvlText w:val=""/>
      <w:lvlJc w:val="left"/>
      <w:pPr>
        <w:ind w:left="3440" w:hanging="440"/>
      </w:pPr>
      <w:rPr>
        <w:rFonts w:hint="default" w:ascii="Wingdings" w:hAnsi="Wingdings"/>
      </w:rPr>
    </w:lvl>
    <w:lvl w:ilvl="7" w:tentative="0">
      <w:start w:val="1"/>
      <w:numFmt w:val="bullet"/>
      <w:lvlText w:val=""/>
      <w:lvlJc w:val="left"/>
      <w:pPr>
        <w:ind w:left="3880" w:hanging="440"/>
      </w:pPr>
      <w:rPr>
        <w:rFonts w:hint="default" w:ascii="Wingdings" w:hAnsi="Wingdings"/>
      </w:rPr>
    </w:lvl>
    <w:lvl w:ilvl="8" w:tentative="0">
      <w:start w:val="1"/>
      <w:numFmt w:val="bullet"/>
      <w:lvlText w:val=""/>
      <w:lvlJc w:val="left"/>
      <w:pPr>
        <w:ind w:left="4320" w:hanging="440"/>
      </w:pPr>
      <w:rPr>
        <w:rFonts w:hint="default" w:ascii="Wingdings" w:hAnsi="Wingdings"/>
      </w:rPr>
    </w:lvl>
  </w:abstractNum>
  <w:abstractNum w:abstractNumId="6">
    <w:nsid w:val="2AB4066A"/>
    <w:multiLevelType w:val="multilevel"/>
    <w:tmpl w:val="2AB4066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2AC74B92"/>
    <w:multiLevelType w:val="multilevel"/>
    <w:tmpl w:val="2AC74B9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36DA17DF"/>
    <w:multiLevelType w:val="multilevel"/>
    <w:tmpl w:val="36DA17DF"/>
    <w:lvl w:ilvl="0" w:tentative="0">
      <w:start w:val="5"/>
      <w:numFmt w:val="decimal"/>
      <w:lvlText w:val="%1"/>
      <w:lvlJc w:val="left"/>
      <w:pPr>
        <w:ind w:left="510" w:hanging="510"/>
      </w:pPr>
      <w:rPr>
        <w:rFonts w:hint="default"/>
      </w:rPr>
    </w:lvl>
    <w:lvl w:ilvl="1" w:tentative="0">
      <w:start w:val="3"/>
      <w:numFmt w:val="decimal"/>
      <w:lvlText w:val="%1.%2"/>
      <w:lvlJc w:val="left"/>
      <w:pPr>
        <w:ind w:left="510" w:hanging="510"/>
      </w:pPr>
      <w:rPr>
        <w:rFonts w:hint="default"/>
      </w:rPr>
    </w:lvl>
    <w:lvl w:ilvl="2" w:tentative="0">
      <w:start w:val="7"/>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1800" w:hanging="1800"/>
      </w:pPr>
      <w:rPr>
        <w:rFonts w:hint="default"/>
      </w:rPr>
    </w:lvl>
  </w:abstractNum>
  <w:abstractNum w:abstractNumId="9">
    <w:nsid w:val="36DE0EEA"/>
    <w:multiLevelType w:val="multilevel"/>
    <w:tmpl w:val="36DE0E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584A455E"/>
    <w:multiLevelType w:val="multilevel"/>
    <w:tmpl w:val="584A45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5C865BA5"/>
    <w:multiLevelType w:val="multilevel"/>
    <w:tmpl w:val="5C865BA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5D361B72"/>
    <w:multiLevelType w:val="multilevel"/>
    <w:tmpl w:val="5D361B72"/>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561"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3">
    <w:nsid w:val="655122E4"/>
    <w:multiLevelType w:val="multilevel"/>
    <w:tmpl w:val="655122E4"/>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4">
    <w:nsid w:val="6D837F25"/>
    <w:multiLevelType w:val="multilevel"/>
    <w:tmpl w:val="6D837F25"/>
    <w:lvl w:ilvl="0" w:tentative="0">
      <w:start w:val="5"/>
      <w:numFmt w:val="decimal"/>
      <w:lvlText w:val="%1"/>
      <w:lvlJc w:val="left"/>
      <w:pPr>
        <w:ind w:left="590" w:hanging="590"/>
      </w:pPr>
      <w:rPr>
        <w:rFonts w:hint="default"/>
      </w:rPr>
    </w:lvl>
    <w:lvl w:ilvl="1" w:tentative="0">
      <w:start w:val="3"/>
      <w:numFmt w:val="decimal"/>
      <w:lvlText w:val="%1.%2"/>
      <w:lvlJc w:val="left"/>
      <w:pPr>
        <w:ind w:left="720" w:hanging="720"/>
      </w:pPr>
      <w:rPr>
        <w:rFonts w:hint="default"/>
      </w:rPr>
    </w:lvl>
    <w:lvl w:ilvl="2" w:tentative="0">
      <w:start w:val="6"/>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15">
    <w:nsid w:val="745C4E26"/>
    <w:multiLevelType w:val="multilevel"/>
    <w:tmpl w:val="745C4E26"/>
    <w:lvl w:ilvl="0" w:tentative="0">
      <w:start w:val="1"/>
      <w:numFmt w:val="bullet"/>
      <w:lvlText w:val=""/>
      <w:lvlJc w:val="left"/>
      <w:pPr>
        <w:ind w:left="440" w:hanging="440"/>
      </w:pPr>
      <w:rPr>
        <w:rFonts w:hint="default" w:ascii="Wingdings" w:hAnsi="Wingdings"/>
      </w:rPr>
    </w:lvl>
    <w:lvl w:ilvl="1" w:tentative="0">
      <w:start w:val="1"/>
      <w:numFmt w:val="bullet"/>
      <w:lvlText w:val=""/>
      <w:lvlJc w:val="left"/>
      <w:pPr>
        <w:ind w:left="880" w:hanging="440"/>
      </w:pPr>
      <w:rPr>
        <w:rFonts w:hint="default" w:ascii="Wingdings" w:hAnsi="Wingdings"/>
      </w:rPr>
    </w:lvl>
    <w:lvl w:ilvl="2" w:tentative="0">
      <w:start w:val="1"/>
      <w:numFmt w:val="bullet"/>
      <w:lvlText w:val=""/>
      <w:lvlJc w:val="left"/>
      <w:pPr>
        <w:ind w:left="1320" w:hanging="440"/>
      </w:pPr>
      <w:rPr>
        <w:rFonts w:hint="default" w:ascii="Wingdings" w:hAnsi="Wingdings"/>
      </w:rPr>
    </w:lvl>
    <w:lvl w:ilvl="3" w:tentative="0">
      <w:start w:val="1"/>
      <w:numFmt w:val="bullet"/>
      <w:lvlText w:val=""/>
      <w:lvlJc w:val="left"/>
      <w:pPr>
        <w:ind w:left="1760" w:hanging="440"/>
      </w:pPr>
      <w:rPr>
        <w:rFonts w:hint="default" w:ascii="Wingdings" w:hAnsi="Wingdings"/>
      </w:rPr>
    </w:lvl>
    <w:lvl w:ilvl="4" w:tentative="0">
      <w:start w:val="1"/>
      <w:numFmt w:val="bullet"/>
      <w:lvlText w:val=""/>
      <w:lvlJc w:val="left"/>
      <w:pPr>
        <w:ind w:left="2200" w:hanging="440"/>
      </w:pPr>
      <w:rPr>
        <w:rFonts w:hint="default" w:ascii="Wingdings" w:hAnsi="Wingdings"/>
      </w:rPr>
    </w:lvl>
    <w:lvl w:ilvl="5" w:tentative="0">
      <w:start w:val="1"/>
      <w:numFmt w:val="bullet"/>
      <w:lvlText w:val=""/>
      <w:lvlJc w:val="left"/>
      <w:pPr>
        <w:ind w:left="2640" w:hanging="440"/>
      </w:pPr>
      <w:rPr>
        <w:rFonts w:hint="default" w:ascii="Wingdings" w:hAnsi="Wingdings"/>
      </w:rPr>
    </w:lvl>
    <w:lvl w:ilvl="6" w:tentative="0">
      <w:start w:val="1"/>
      <w:numFmt w:val="bullet"/>
      <w:lvlText w:val=""/>
      <w:lvlJc w:val="left"/>
      <w:pPr>
        <w:ind w:left="3080" w:hanging="440"/>
      </w:pPr>
      <w:rPr>
        <w:rFonts w:hint="default" w:ascii="Wingdings" w:hAnsi="Wingdings"/>
      </w:rPr>
    </w:lvl>
    <w:lvl w:ilvl="7" w:tentative="0">
      <w:start w:val="1"/>
      <w:numFmt w:val="bullet"/>
      <w:lvlText w:val=""/>
      <w:lvlJc w:val="left"/>
      <w:pPr>
        <w:ind w:left="3520" w:hanging="440"/>
      </w:pPr>
      <w:rPr>
        <w:rFonts w:hint="default" w:ascii="Wingdings" w:hAnsi="Wingdings"/>
      </w:rPr>
    </w:lvl>
    <w:lvl w:ilvl="8" w:tentative="0">
      <w:start w:val="1"/>
      <w:numFmt w:val="bullet"/>
      <w:lvlText w:val=""/>
      <w:lvlJc w:val="left"/>
      <w:pPr>
        <w:ind w:left="3960" w:hanging="440"/>
      </w:pPr>
      <w:rPr>
        <w:rFonts w:hint="default" w:ascii="Wingdings" w:hAnsi="Wingdings"/>
      </w:rPr>
    </w:lvl>
  </w:abstractNum>
  <w:abstractNum w:abstractNumId="16">
    <w:nsid w:val="75102A82"/>
    <w:multiLevelType w:val="multilevel"/>
    <w:tmpl w:val="75102A8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783D11CD"/>
    <w:multiLevelType w:val="multilevel"/>
    <w:tmpl w:val="783D11C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796E30A6"/>
    <w:multiLevelType w:val="multilevel"/>
    <w:tmpl w:val="796E30A6"/>
    <w:lvl w:ilvl="0" w:tentative="0">
      <w:start w:val="1"/>
      <w:numFmt w:val="decimal"/>
      <w:pStyle w:val="35"/>
      <w:lvlText w:val="%1"/>
      <w:lvlJc w:val="left"/>
      <w:pPr>
        <w:ind w:left="227" w:hanging="227"/>
      </w:pPr>
      <w:rPr>
        <w:rFonts w:hint="eastAsia"/>
      </w:rPr>
    </w:lvl>
    <w:lvl w:ilvl="1" w:tentative="0">
      <w:start w:val="1"/>
      <w:numFmt w:val="decimal"/>
      <w:pStyle w:val="36"/>
      <w:lvlText w:val="%1.%2"/>
      <w:lvlJc w:val="left"/>
      <w:pPr>
        <w:ind w:left="510" w:hanging="227"/>
      </w:pPr>
      <w:rPr>
        <w:rFonts w:hint="eastAsia"/>
      </w:rPr>
    </w:lvl>
    <w:lvl w:ilvl="2" w:tentative="0">
      <w:start w:val="1"/>
      <w:numFmt w:val="decimal"/>
      <w:lvlRestart w:val="1"/>
      <w:pStyle w:val="4"/>
      <w:suff w:val="space"/>
      <w:lvlText w:val="%1.%2.%3"/>
      <w:lvlJc w:val="left"/>
      <w:pPr>
        <w:ind w:left="227" w:hanging="227"/>
      </w:pPr>
      <w:rPr>
        <w:rFonts w:hint="default" w:ascii="Times New Roman" w:hAnsi="Times New Roman"/>
        <w:sz w:val="24"/>
      </w:rPr>
    </w:lvl>
    <w:lvl w:ilvl="3" w:tentative="0">
      <w:start w:val="1"/>
      <w:numFmt w:val="decimal"/>
      <w:lvlText w:val="%1.%2.%3.%4"/>
      <w:lvlJc w:val="left"/>
      <w:pPr>
        <w:ind w:left="227" w:hanging="227"/>
      </w:pPr>
      <w:rPr>
        <w:rFonts w:hint="eastAsia"/>
      </w:rPr>
    </w:lvl>
    <w:lvl w:ilvl="4" w:tentative="0">
      <w:start w:val="1"/>
      <w:numFmt w:val="decimal"/>
      <w:lvlText w:val="%1.%2.%3.%4.%5"/>
      <w:lvlJc w:val="left"/>
      <w:pPr>
        <w:ind w:left="227" w:hanging="227"/>
      </w:pPr>
      <w:rPr>
        <w:rFonts w:hint="eastAsia"/>
      </w:rPr>
    </w:lvl>
    <w:lvl w:ilvl="5" w:tentative="0">
      <w:start w:val="1"/>
      <w:numFmt w:val="decimal"/>
      <w:lvlText w:val="%1.%2.%3.%4.%5.%6"/>
      <w:lvlJc w:val="left"/>
      <w:pPr>
        <w:ind w:left="227" w:hanging="227"/>
      </w:pPr>
      <w:rPr>
        <w:rFonts w:hint="eastAsia"/>
      </w:rPr>
    </w:lvl>
    <w:lvl w:ilvl="6" w:tentative="0">
      <w:start w:val="1"/>
      <w:numFmt w:val="decimal"/>
      <w:lvlText w:val="%1.%2.%3.%4.%5.%6.%7"/>
      <w:lvlJc w:val="left"/>
      <w:pPr>
        <w:ind w:left="227" w:hanging="227"/>
      </w:pPr>
      <w:rPr>
        <w:rFonts w:hint="eastAsia"/>
      </w:rPr>
    </w:lvl>
    <w:lvl w:ilvl="7" w:tentative="0">
      <w:start w:val="1"/>
      <w:numFmt w:val="decimal"/>
      <w:lvlText w:val="%1.%2.%3.%4.%5.%6.%7.%8"/>
      <w:lvlJc w:val="left"/>
      <w:pPr>
        <w:ind w:left="227" w:hanging="227"/>
      </w:pPr>
      <w:rPr>
        <w:rFonts w:hint="eastAsia"/>
      </w:rPr>
    </w:lvl>
    <w:lvl w:ilvl="8" w:tentative="0">
      <w:start w:val="1"/>
      <w:numFmt w:val="decimal"/>
      <w:lvlText w:val="%1.%2.%3.%4.%5.%6.%7.%8.%9"/>
      <w:lvlJc w:val="left"/>
      <w:pPr>
        <w:ind w:left="227" w:hanging="227"/>
      </w:pPr>
      <w:rPr>
        <w:rFonts w:hint="eastAsia"/>
      </w:rPr>
    </w:lvl>
  </w:abstractNum>
  <w:num w:numId="1">
    <w:abstractNumId w:val="18"/>
  </w:num>
  <w:num w:numId="2">
    <w:abstractNumId w:val="6"/>
  </w:num>
  <w:num w:numId="3">
    <w:abstractNumId w:val="0"/>
  </w:num>
  <w:num w:numId="4">
    <w:abstractNumId w:val="5"/>
  </w:num>
  <w:num w:numId="5">
    <w:abstractNumId w:val="17"/>
  </w:num>
  <w:num w:numId="6">
    <w:abstractNumId w:val="15"/>
  </w:num>
  <w:num w:numId="7">
    <w:abstractNumId w:val="10"/>
  </w:num>
  <w:num w:numId="8">
    <w:abstractNumId w:val="16"/>
  </w:num>
  <w:num w:numId="9">
    <w:abstractNumId w:val="7"/>
  </w:num>
  <w:num w:numId="10">
    <w:abstractNumId w:val="11"/>
  </w:num>
  <w:num w:numId="11">
    <w:abstractNumId w:val="3"/>
  </w:num>
  <w:num w:numId="12">
    <w:abstractNumId w:val="13"/>
  </w:num>
  <w:num w:numId="13">
    <w:abstractNumId w:val="4"/>
  </w:num>
  <w:num w:numId="14">
    <w:abstractNumId w:val="2"/>
  </w:num>
  <w:num w:numId="15">
    <w:abstractNumId w:val="8"/>
  </w:num>
  <w:num w:numId="16">
    <w:abstractNumId w:val="14"/>
  </w:num>
  <w:num w:numId="17">
    <w:abstractNumId w:val="9"/>
  </w:num>
  <w:num w:numId="18">
    <w:abstractNumId w:val="12"/>
  </w:num>
  <w:num w:numId="1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Vivian Chen">
    <w15:presenceInfo w15:providerId="Windows Live" w15:userId="0e5964525d7fc5ad"/>
  </w15:person>
  <w15:person w15:author="Leen [2]">
    <w15:presenceInfo w15:providerId="None" w15:userId="Le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trackRevisions w:val="1"/>
  <w:documentProtection w:enforcement="0"/>
  <w:defaultTabStop w:val="420"/>
  <w:drawingGridHorizontalSpacing w:val="105"/>
  <w:drawingGridVerticalSpacing w:val="156"/>
  <w:noPunctuationKerning w:val="1"/>
  <w:characterSpacingControl w:val="doNotCompress"/>
  <w:footnotePr>
    <w:footnote w:id="0"/>
    <w:footnote w:id="1"/>
  </w:foot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DU2NDYzNTkzMDYxZmM3MGVhYjhmYjc4MjE3NWU1YjUifQ=="/>
  </w:docVars>
  <w:rsids>
    <w:rsidRoot w:val="00F065DF"/>
    <w:rsid w:val="00000C2A"/>
    <w:rsid w:val="000020BA"/>
    <w:rsid w:val="0000229B"/>
    <w:rsid w:val="00003DF0"/>
    <w:rsid w:val="00005868"/>
    <w:rsid w:val="00006B2D"/>
    <w:rsid w:val="00007653"/>
    <w:rsid w:val="00011390"/>
    <w:rsid w:val="00012278"/>
    <w:rsid w:val="0001322C"/>
    <w:rsid w:val="000134FC"/>
    <w:rsid w:val="00013B7E"/>
    <w:rsid w:val="000148D3"/>
    <w:rsid w:val="00015517"/>
    <w:rsid w:val="00015D82"/>
    <w:rsid w:val="00016418"/>
    <w:rsid w:val="000174BD"/>
    <w:rsid w:val="00020419"/>
    <w:rsid w:val="0002075C"/>
    <w:rsid w:val="00021D9D"/>
    <w:rsid w:val="00022528"/>
    <w:rsid w:val="0002288A"/>
    <w:rsid w:val="000234D7"/>
    <w:rsid w:val="00027F16"/>
    <w:rsid w:val="000323F7"/>
    <w:rsid w:val="000339F5"/>
    <w:rsid w:val="00033DCF"/>
    <w:rsid w:val="00035D49"/>
    <w:rsid w:val="00035EFD"/>
    <w:rsid w:val="00036ECA"/>
    <w:rsid w:val="00037905"/>
    <w:rsid w:val="00037995"/>
    <w:rsid w:val="00037F5C"/>
    <w:rsid w:val="0004090F"/>
    <w:rsid w:val="00041233"/>
    <w:rsid w:val="00041D6A"/>
    <w:rsid w:val="00043369"/>
    <w:rsid w:val="00043522"/>
    <w:rsid w:val="00044899"/>
    <w:rsid w:val="00044B71"/>
    <w:rsid w:val="00047137"/>
    <w:rsid w:val="00051ED3"/>
    <w:rsid w:val="000526B9"/>
    <w:rsid w:val="000544E0"/>
    <w:rsid w:val="000549FC"/>
    <w:rsid w:val="00054AA2"/>
    <w:rsid w:val="00056524"/>
    <w:rsid w:val="000565BF"/>
    <w:rsid w:val="0005783C"/>
    <w:rsid w:val="0006080A"/>
    <w:rsid w:val="000658E4"/>
    <w:rsid w:val="00065E15"/>
    <w:rsid w:val="000660FA"/>
    <w:rsid w:val="00066905"/>
    <w:rsid w:val="00066ADA"/>
    <w:rsid w:val="00070BA4"/>
    <w:rsid w:val="000712AE"/>
    <w:rsid w:val="00071CDF"/>
    <w:rsid w:val="000723BE"/>
    <w:rsid w:val="0007266A"/>
    <w:rsid w:val="00073A4D"/>
    <w:rsid w:val="00073BCA"/>
    <w:rsid w:val="00074A7C"/>
    <w:rsid w:val="00077945"/>
    <w:rsid w:val="00081B55"/>
    <w:rsid w:val="00082AFB"/>
    <w:rsid w:val="000835BA"/>
    <w:rsid w:val="00083A3A"/>
    <w:rsid w:val="0008548F"/>
    <w:rsid w:val="000858BF"/>
    <w:rsid w:val="000869A3"/>
    <w:rsid w:val="00087294"/>
    <w:rsid w:val="00087609"/>
    <w:rsid w:val="00087E9F"/>
    <w:rsid w:val="000912AF"/>
    <w:rsid w:val="00097084"/>
    <w:rsid w:val="00097901"/>
    <w:rsid w:val="000A30FA"/>
    <w:rsid w:val="000A5518"/>
    <w:rsid w:val="000A5CF9"/>
    <w:rsid w:val="000A742C"/>
    <w:rsid w:val="000A74C6"/>
    <w:rsid w:val="000B1A54"/>
    <w:rsid w:val="000B1CCF"/>
    <w:rsid w:val="000B4226"/>
    <w:rsid w:val="000B5A9A"/>
    <w:rsid w:val="000B5B45"/>
    <w:rsid w:val="000C091E"/>
    <w:rsid w:val="000C1860"/>
    <w:rsid w:val="000C1F48"/>
    <w:rsid w:val="000C1FB0"/>
    <w:rsid w:val="000C358E"/>
    <w:rsid w:val="000C3748"/>
    <w:rsid w:val="000C5479"/>
    <w:rsid w:val="000C5F5A"/>
    <w:rsid w:val="000C64DA"/>
    <w:rsid w:val="000C6502"/>
    <w:rsid w:val="000D00BA"/>
    <w:rsid w:val="000D0B7A"/>
    <w:rsid w:val="000D13FC"/>
    <w:rsid w:val="000D16A7"/>
    <w:rsid w:val="000D1B2E"/>
    <w:rsid w:val="000D1FFA"/>
    <w:rsid w:val="000D2E91"/>
    <w:rsid w:val="000D4224"/>
    <w:rsid w:val="000D4BAD"/>
    <w:rsid w:val="000D4D50"/>
    <w:rsid w:val="000D5B96"/>
    <w:rsid w:val="000D7511"/>
    <w:rsid w:val="000E0F90"/>
    <w:rsid w:val="000E12E2"/>
    <w:rsid w:val="000E165D"/>
    <w:rsid w:val="000E28E7"/>
    <w:rsid w:val="000E3F5E"/>
    <w:rsid w:val="000E3FFC"/>
    <w:rsid w:val="000E4A7B"/>
    <w:rsid w:val="000E5D11"/>
    <w:rsid w:val="000E6083"/>
    <w:rsid w:val="000E6DB8"/>
    <w:rsid w:val="000F1A6A"/>
    <w:rsid w:val="000F352D"/>
    <w:rsid w:val="000F49B7"/>
    <w:rsid w:val="000F542C"/>
    <w:rsid w:val="000F5F06"/>
    <w:rsid w:val="00100AA0"/>
    <w:rsid w:val="0010100D"/>
    <w:rsid w:val="001014E0"/>
    <w:rsid w:val="001016FF"/>
    <w:rsid w:val="00102A10"/>
    <w:rsid w:val="001034AA"/>
    <w:rsid w:val="001036C3"/>
    <w:rsid w:val="001036DB"/>
    <w:rsid w:val="001040C2"/>
    <w:rsid w:val="00106F6C"/>
    <w:rsid w:val="00107225"/>
    <w:rsid w:val="00107407"/>
    <w:rsid w:val="0010775B"/>
    <w:rsid w:val="001077CF"/>
    <w:rsid w:val="00107B82"/>
    <w:rsid w:val="00107C4C"/>
    <w:rsid w:val="001100F2"/>
    <w:rsid w:val="00110F4A"/>
    <w:rsid w:val="00111D12"/>
    <w:rsid w:val="001132A9"/>
    <w:rsid w:val="00113A91"/>
    <w:rsid w:val="00113CBC"/>
    <w:rsid w:val="0011454F"/>
    <w:rsid w:val="001145EB"/>
    <w:rsid w:val="00114BD3"/>
    <w:rsid w:val="00114EFD"/>
    <w:rsid w:val="00115E01"/>
    <w:rsid w:val="001161CA"/>
    <w:rsid w:val="001163C5"/>
    <w:rsid w:val="00116B7B"/>
    <w:rsid w:val="001176BD"/>
    <w:rsid w:val="00117DA2"/>
    <w:rsid w:val="00117DE8"/>
    <w:rsid w:val="00121C42"/>
    <w:rsid w:val="0012324B"/>
    <w:rsid w:val="001233BA"/>
    <w:rsid w:val="00124C5D"/>
    <w:rsid w:val="00124C86"/>
    <w:rsid w:val="00127F17"/>
    <w:rsid w:val="00130EBD"/>
    <w:rsid w:val="001321B0"/>
    <w:rsid w:val="00133D4D"/>
    <w:rsid w:val="00133F2B"/>
    <w:rsid w:val="00134C68"/>
    <w:rsid w:val="001360D9"/>
    <w:rsid w:val="001400BD"/>
    <w:rsid w:val="00141044"/>
    <w:rsid w:val="00141FDE"/>
    <w:rsid w:val="001428FF"/>
    <w:rsid w:val="00142B4E"/>
    <w:rsid w:val="001432DD"/>
    <w:rsid w:val="00143756"/>
    <w:rsid w:val="00144A8C"/>
    <w:rsid w:val="001456C6"/>
    <w:rsid w:val="00145C33"/>
    <w:rsid w:val="00146717"/>
    <w:rsid w:val="00147DBA"/>
    <w:rsid w:val="00150C31"/>
    <w:rsid w:val="00152A07"/>
    <w:rsid w:val="00152ABF"/>
    <w:rsid w:val="00152B32"/>
    <w:rsid w:val="0015313E"/>
    <w:rsid w:val="00153703"/>
    <w:rsid w:val="00153A00"/>
    <w:rsid w:val="00153A8F"/>
    <w:rsid w:val="00153BCE"/>
    <w:rsid w:val="001540F8"/>
    <w:rsid w:val="00154713"/>
    <w:rsid w:val="00155D77"/>
    <w:rsid w:val="001575BF"/>
    <w:rsid w:val="001629AE"/>
    <w:rsid w:val="001639D3"/>
    <w:rsid w:val="00165054"/>
    <w:rsid w:val="00165650"/>
    <w:rsid w:val="00167650"/>
    <w:rsid w:val="00167A8F"/>
    <w:rsid w:val="0017032B"/>
    <w:rsid w:val="00170772"/>
    <w:rsid w:val="00170ECD"/>
    <w:rsid w:val="00171CE6"/>
    <w:rsid w:val="00173506"/>
    <w:rsid w:val="001750FD"/>
    <w:rsid w:val="001754DF"/>
    <w:rsid w:val="00175A2A"/>
    <w:rsid w:val="00175EA8"/>
    <w:rsid w:val="001762DD"/>
    <w:rsid w:val="001765FF"/>
    <w:rsid w:val="0017766D"/>
    <w:rsid w:val="00180398"/>
    <w:rsid w:val="001816C8"/>
    <w:rsid w:val="001818BC"/>
    <w:rsid w:val="00183178"/>
    <w:rsid w:val="001840D7"/>
    <w:rsid w:val="001914FC"/>
    <w:rsid w:val="00192D93"/>
    <w:rsid w:val="00192F29"/>
    <w:rsid w:val="00194435"/>
    <w:rsid w:val="00194BD7"/>
    <w:rsid w:val="0019594A"/>
    <w:rsid w:val="00195BAD"/>
    <w:rsid w:val="00197F18"/>
    <w:rsid w:val="001A0277"/>
    <w:rsid w:val="001A03DD"/>
    <w:rsid w:val="001A09B3"/>
    <w:rsid w:val="001A1126"/>
    <w:rsid w:val="001A37C3"/>
    <w:rsid w:val="001A3BDA"/>
    <w:rsid w:val="001A54C2"/>
    <w:rsid w:val="001A58C5"/>
    <w:rsid w:val="001A64D0"/>
    <w:rsid w:val="001A7D0C"/>
    <w:rsid w:val="001B09B5"/>
    <w:rsid w:val="001B144C"/>
    <w:rsid w:val="001B1A6C"/>
    <w:rsid w:val="001B32B6"/>
    <w:rsid w:val="001B3C33"/>
    <w:rsid w:val="001B5400"/>
    <w:rsid w:val="001B553A"/>
    <w:rsid w:val="001B5F0E"/>
    <w:rsid w:val="001C0C3C"/>
    <w:rsid w:val="001C20C7"/>
    <w:rsid w:val="001C2C04"/>
    <w:rsid w:val="001C3C90"/>
    <w:rsid w:val="001C46F5"/>
    <w:rsid w:val="001C5C72"/>
    <w:rsid w:val="001C7801"/>
    <w:rsid w:val="001D073E"/>
    <w:rsid w:val="001D519E"/>
    <w:rsid w:val="001D58B5"/>
    <w:rsid w:val="001D6570"/>
    <w:rsid w:val="001D7D0C"/>
    <w:rsid w:val="001E11E7"/>
    <w:rsid w:val="001E15B3"/>
    <w:rsid w:val="001E3444"/>
    <w:rsid w:val="001E3648"/>
    <w:rsid w:val="001E5C44"/>
    <w:rsid w:val="001E64D1"/>
    <w:rsid w:val="001E7158"/>
    <w:rsid w:val="001F0178"/>
    <w:rsid w:val="001F0735"/>
    <w:rsid w:val="001F12D2"/>
    <w:rsid w:val="001F1C26"/>
    <w:rsid w:val="001F2A4E"/>
    <w:rsid w:val="001F3057"/>
    <w:rsid w:val="001F3A51"/>
    <w:rsid w:val="001F4F82"/>
    <w:rsid w:val="001F55E3"/>
    <w:rsid w:val="001F615E"/>
    <w:rsid w:val="001F71F6"/>
    <w:rsid w:val="002000D6"/>
    <w:rsid w:val="002003CD"/>
    <w:rsid w:val="00200A41"/>
    <w:rsid w:val="00200AB5"/>
    <w:rsid w:val="00202238"/>
    <w:rsid w:val="00203265"/>
    <w:rsid w:val="00204CF9"/>
    <w:rsid w:val="00204EBD"/>
    <w:rsid w:val="002054EA"/>
    <w:rsid w:val="0020550F"/>
    <w:rsid w:val="00207207"/>
    <w:rsid w:val="00207C5E"/>
    <w:rsid w:val="00207F4E"/>
    <w:rsid w:val="0021093F"/>
    <w:rsid w:val="00212E75"/>
    <w:rsid w:val="0021566A"/>
    <w:rsid w:val="002157F5"/>
    <w:rsid w:val="00215A62"/>
    <w:rsid w:val="00221D59"/>
    <w:rsid w:val="00221D81"/>
    <w:rsid w:val="00221E6E"/>
    <w:rsid w:val="002237DA"/>
    <w:rsid w:val="00223E16"/>
    <w:rsid w:val="0022487F"/>
    <w:rsid w:val="0022530F"/>
    <w:rsid w:val="00227A42"/>
    <w:rsid w:val="002312FA"/>
    <w:rsid w:val="00231A7C"/>
    <w:rsid w:val="00232741"/>
    <w:rsid w:val="002335CA"/>
    <w:rsid w:val="0023476C"/>
    <w:rsid w:val="00234E5A"/>
    <w:rsid w:val="00234EA5"/>
    <w:rsid w:val="0023546E"/>
    <w:rsid w:val="002373BA"/>
    <w:rsid w:val="00237524"/>
    <w:rsid w:val="002377FC"/>
    <w:rsid w:val="002379B6"/>
    <w:rsid w:val="00240025"/>
    <w:rsid w:val="0024119F"/>
    <w:rsid w:val="00241B00"/>
    <w:rsid w:val="00242D03"/>
    <w:rsid w:val="00244022"/>
    <w:rsid w:val="00244313"/>
    <w:rsid w:val="0024598D"/>
    <w:rsid w:val="0024611A"/>
    <w:rsid w:val="00246731"/>
    <w:rsid w:val="00247AEB"/>
    <w:rsid w:val="00250433"/>
    <w:rsid w:val="00250730"/>
    <w:rsid w:val="002514F6"/>
    <w:rsid w:val="00251A8C"/>
    <w:rsid w:val="00252A9D"/>
    <w:rsid w:val="00253D00"/>
    <w:rsid w:val="00254DE5"/>
    <w:rsid w:val="00255032"/>
    <w:rsid w:val="00255D14"/>
    <w:rsid w:val="00256B22"/>
    <w:rsid w:val="002573B8"/>
    <w:rsid w:val="0025779B"/>
    <w:rsid w:val="00260917"/>
    <w:rsid w:val="00261360"/>
    <w:rsid w:val="00261391"/>
    <w:rsid w:val="002616AD"/>
    <w:rsid w:val="00261B90"/>
    <w:rsid w:val="00262423"/>
    <w:rsid w:val="00262ABA"/>
    <w:rsid w:val="00262E1C"/>
    <w:rsid w:val="00262F3B"/>
    <w:rsid w:val="00264FBC"/>
    <w:rsid w:val="0026550D"/>
    <w:rsid w:val="00265D30"/>
    <w:rsid w:val="00265F14"/>
    <w:rsid w:val="00266C92"/>
    <w:rsid w:val="00266F59"/>
    <w:rsid w:val="0026701E"/>
    <w:rsid w:val="00267E13"/>
    <w:rsid w:val="002703D1"/>
    <w:rsid w:val="002706D8"/>
    <w:rsid w:val="0027157F"/>
    <w:rsid w:val="00271B6B"/>
    <w:rsid w:val="00271F1A"/>
    <w:rsid w:val="00272878"/>
    <w:rsid w:val="002733EF"/>
    <w:rsid w:val="00274286"/>
    <w:rsid w:val="00274756"/>
    <w:rsid w:val="00276303"/>
    <w:rsid w:val="00276339"/>
    <w:rsid w:val="002769CA"/>
    <w:rsid w:val="002815A0"/>
    <w:rsid w:val="002829AD"/>
    <w:rsid w:val="00282AD9"/>
    <w:rsid w:val="00282EC6"/>
    <w:rsid w:val="002861E1"/>
    <w:rsid w:val="00287095"/>
    <w:rsid w:val="00287528"/>
    <w:rsid w:val="002875BE"/>
    <w:rsid w:val="00287EDB"/>
    <w:rsid w:val="002900B0"/>
    <w:rsid w:val="00290A17"/>
    <w:rsid w:val="00295D9C"/>
    <w:rsid w:val="00295FF9"/>
    <w:rsid w:val="00296AD5"/>
    <w:rsid w:val="002A02AC"/>
    <w:rsid w:val="002A13AC"/>
    <w:rsid w:val="002A17B0"/>
    <w:rsid w:val="002A29F9"/>
    <w:rsid w:val="002A4F52"/>
    <w:rsid w:val="002B0FFB"/>
    <w:rsid w:val="002B1649"/>
    <w:rsid w:val="002B298E"/>
    <w:rsid w:val="002B380E"/>
    <w:rsid w:val="002B4CAB"/>
    <w:rsid w:val="002B520E"/>
    <w:rsid w:val="002B67F0"/>
    <w:rsid w:val="002C021A"/>
    <w:rsid w:val="002C02E9"/>
    <w:rsid w:val="002C06AD"/>
    <w:rsid w:val="002C0B60"/>
    <w:rsid w:val="002C1724"/>
    <w:rsid w:val="002C4B60"/>
    <w:rsid w:val="002C5C0C"/>
    <w:rsid w:val="002C64D4"/>
    <w:rsid w:val="002D0365"/>
    <w:rsid w:val="002D1FA3"/>
    <w:rsid w:val="002D3055"/>
    <w:rsid w:val="002D32EA"/>
    <w:rsid w:val="002D3CDC"/>
    <w:rsid w:val="002D488F"/>
    <w:rsid w:val="002D52D3"/>
    <w:rsid w:val="002E0187"/>
    <w:rsid w:val="002E0A52"/>
    <w:rsid w:val="002E115E"/>
    <w:rsid w:val="002E4F67"/>
    <w:rsid w:val="002E519A"/>
    <w:rsid w:val="002E538A"/>
    <w:rsid w:val="002F0A6A"/>
    <w:rsid w:val="002F1E68"/>
    <w:rsid w:val="002F2292"/>
    <w:rsid w:val="002F3778"/>
    <w:rsid w:val="002F546F"/>
    <w:rsid w:val="002F583A"/>
    <w:rsid w:val="00303BCA"/>
    <w:rsid w:val="003056E4"/>
    <w:rsid w:val="00306186"/>
    <w:rsid w:val="00306E84"/>
    <w:rsid w:val="00306EF0"/>
    <w:rsid w:val="003133C2"/>
    <w:rsid w:val="00314736"/>
    <w:rsid w:val="00314B37"/>
    <w:rsid w:val="00314EA4"/>
    <w:rsid w:val="003166C9"/>
    <w:rsid w:val="00316EAD"/>
    <w:rsid w:val="00317190"/>
    <w:rsid w:val="003232FC"/>
    <w:rsid w:val="00323428"/>
    <w:rsid w:val="00323F16"/>
    <w:rsid w:val="0032560D"/>
    <w:rsid w:val="003263C7"/>
    <w:rsid w:val="0033003A"/>
    <w:rsid w:val="00330991"/>
    <w:rsid w:val="00330A06"/>
    <w:rsid w:val="00331AF7"/>
    <w:rsid w:val="00334A21"/>
    <w:rsid w:val="00334A70"/>
    <w:rsid w:val="0033580A"/>
    <w:rsid w:val="00335DF2"/>
    <w:rsid w:val="00340B9C"/>
    <w:rsid w:val="0034140E"/>
    <w:rsid w:val="003418E8"/>
    <w:rsid w:val="00342BF7"/>
    <w:rsid w:val="00342C78"/>
    <w:rsid w:val="00343FE5"/>
    <w:rsid w:val="00344321"/>
    <w:rsid w:val="00344687"/>
    <w:rsid w:val="00344EAB"/>
    <w:rsid w:val="00346C3E"/>
    <w:rsid w:val="00346E5C"/>
    <w:rsid w:val="0034733B"/>
    <w:rsid w:val="003508E1"/>
    <w:rsid w:val="003520A1"/>
    <w:rsid w:val="00352D16"/>
    <w:rsid w:val="00352EBE"/>
    <w:rsid w:val="00354757"/>
    <w:rsid w:val="003568FE"/>
    <w:rsid w:val="003579A6"/>
    <w:rsid w:val="00360532"/>
    <w:rsid w:val="00361B54"/>
    <w:rsid w:val="0036315A"/>
    <w:rsid w:val="003652B4"/>
    <w:rsid w:val="00366867"/>
    <w:rsid w:val="00370535"/>
    <w:rsid w:val="003717BD"/>
    <w:rsid w:val="00372087"/>
    <w:rsid w:val="00373865"/>
    <w:rsid w:val="00373E34"/>
    <w:rsid w:val="003758C4"/>
    <w:rsid w:val="0037701D"/>
    <w:rsid w:val="00377632"/>
    <w:rsid w:val="00380258"/>
    <w:rsid w:val="00383688"/>
    <w:rsid w:val="0038487A"/>
    <w:rsid w:val="003849CA"/>
    <w:rsid w:val="00384DC4"/>
    <w:rsid w:val="0038616D"/>
    <w:rsid w:val="0038707D"/>
    <w:rsid w:val="003878D6"/>
    <w:rsid w:val="00387DE0"/>
    <w:rsid w:val="003919EB"/>
    <w:rsid w:val="003926D8"/>
    <w:rsid w:val="00392BC6"/>
    <w:rsid w:val="00394DF4"/>
    <w:rsid w:val="003956E5"/>
    <w:rsid w:val="00395B36"/>
    <w:rsid w:val="0039607D"/>
    <w:rsid w:val="003965F6"/>
    <w:rsid w:val="003967B6"/>
    <w:rsid w:val="00396829"/>
    <w:rsid w:val="003979BF"/>
    <w:rsid w:val="003A0709"/>
    <w:rsid w:val="003A1F72"/>
    <w:rsid w:val="003A466B"/>
    <w:rsid w:val="003A56C0"/>
    <w:rsid w:val="003A59C0"/>
    <w:rsid w:val="003A5EAC"/>
    <w:rsid w:val="003A6125"/>
    <w:rsid w:val="003A621A"/>
    <w:rsid w:val="003A6905"/>
    <w:rsid w:val="003A78C8"/>
    <w:rsid w:val="003B01B4"/>
    <w:rsid w:val="003B04EB"/>
    <w:rsid w:val="003B13D7"/>
    <w:rsid w:val="003B1F30"/>
    <w:rsid w:val="003B22A8"/>
    <w:rsid w:val="003B2A48"/>
    <w:rsid w:val="003B3FCD"/>
    <w:rsid w:val="003B6B02"/>
    <w:rsid w:val="003B6E76"/>
    <w:rsid w:val="003B7279"/>
    <w:rsid w:val="003C0896"/>
    <w:rsid w:val="003C0CC8"/>
    <w:rsid w:val="003C0D44"/>
    <w:rsid w:val="003C1207"/>
    <w:rsid w:val="003C3C72"/>
    <w:rsid w:val="003C7990"/>
    <w:rsid w:val="003C799F"/>
    <w:rsid w:val="003D0D50"/>
    <w:rsid w:val="003D3596"/>
    <w:rsid w:val="003D3857"/>
    <w:rsid w:val="003D3A52"/>
    <w:rsid w:val="003D414D"/>
    <w:rsid w:val="003D4DB6"/>
    <w:rsid w:val="003D4FD5"/>
    <w:rsid w:val="003D53F6"/>
    <w:rsid w:val="003E063B"/>
    <w:rsid w:val="003E081D"/>
    <w:rsid w:val="003E0FCF"/>
    <w:rsid w:val="003E1060"/>
    <w:rsid w:val="003E18F5"/>
    <w:rsid w:val="003E2340"/>
    <w:rsid w:val="003E4155"/>
    <w:rsid w:val="003E5D45"/>
    <w:rsid w:val="003E6224"/>
    <w:rsid w:val="003E63A2"/>
    <w:rsid w:val="003E66AF"/>
    <w:rsid w:val="003E6BFB"/>
    <w:rsid w:val="003E7879"/>
    <w:rsid w:val="003F0809"/>
    <w:rsid w:val="003F0D2A"/>
    <w:rsid w:val="003F20D5"/>
    <w:rsid w:val="003F2C42"/>
    <w:rsid w:val="003F4BC6"/>
    <w:rsid w:val="003F55FD"/>
    <w:rsid w:val="003F6661"/>
    <w:rsid w:val="003F6E1B"/>
    <w:rsid w:val="003F739C"/>
    <w:rsid w:val="00400E7A"/>
    <w:rsid w:val="00401574"/>
    <w:rsid w:val="00401E21"/>
    <w:rsid w:val="004033A4"/>
    <w:rsid w:val="00403A27"/>
    <w:rsid w:val="00405510"/>
    <w:rsid w:val="00407160"/>
    <w:rsid w:val="004101B6"/>
    <w:rsid w:val="00411153"/>
    <w:rsid w:val="00411DD1"/>
    <w:rsid w:val="004122D5"/>
    <w:rsid w:val="00414177"/>
    <w:rsid w:val="00414C7E"/>
    <w:rsid w:val="004151EF"/>
    <w:rsid w:val="00416947"/>
    <w:rsid w:val="00416AA4"/>
    <w:rsid w:val="00417557"/>
    <w:rsid w:val="00417B50"/>
    <w:rsid w:val="00417F22"/>
    <w:rsid w:val="00420696"/>
    <w:rsid w:val="0042111E"/>
    <w:rsid w:val="00422C67"/>
    <w:rsid w:val="0042373E"/>
    <w:rsid w:val="00423AE9"/>
    <w:rsid w:val="00424B30"/>
    <w:rsid w:val="00424DD2"/>
    <w:rsid w:val="00424FEA"/>
    <w:rsid w:val="0042659A"/>
    <w:rsid w:val="00426EA0"/>
    <w:rsid w:val="004278AF"/>
    <w:rsid w:val="00427C35"/>
    <w:rsid w:val="004315CC"/>
    <w:rsid w:val="00433156"/>
    <w:rsid w:val="00435076"/>
    <w:rsid w:val="00435902"/>
    <w:rsid w:val="004359F4"/>
    <w:rsid w:val="0043685A"/>
    <w:rsid w:val="004368D2"/>
    <w:rsid w:val="00436951"/>
    <w:rsid w:val="00437BF0"/>
    <w:rsid w:val="004417FA"/>
    <w:rsid w:val="00442DEB"/>
    <w:rsid w:val="004444A2"/>
    <w:rsid w:val="00445C8B"/>
    <w:rsid w:val="00445DD6"/>
    <w:rsid w:val="00445F9E"/>
    <w:rsid w:val="0044645D"/>
    <w:rsid w:val="00446822"/>
    <w:rsid w:val="00446A1E"/>
    <w:rsid w:val="00447408"/>
    <w:rsid w:val="0045049C"/>
    <w:rsid w:val="0045213E"/>
    <w:rsid w:val="00453728"/>
    <w:rsid w:val="00454473"/>
    <w:rsid w:val="00455540"/>
    <w:rsid w:val="00455622"/>
    <w:rsid w:val="004562FC"/>
    <w:rsid w:val="0045652A"/>
    <w:rsid w:val="0045792B"/>
    <w:rsid w:val="00460089"/>
    <w:rsid w:val="00460239"/>
    <w:rsid w:val="0046031A"/>
    <w:rsid w:val="004606E6"/>
    <w:rsid w:val="0046116F"/>
    <w:rsid w:val="00461B11"/>
    <w:rsid w:val="00461E9E"/>
    <w:rsid w:val="0046207C"/>
    <w:rsid w:val="00464068"/>
    <w:rsid w:val="00465930"/>
    <w:rsid w:val="00465F2F"/>
    <w:rsid w:val="004660CE"/>
    <w:rsid w:val="0046689D"/>
    <w:rsid w:val="004671E5"/>
    <w:rsid w:val="0046757E"/>
    <w:rsid w:val="00467B06"/>
    <w:rsid w:val="00470D36"/>
    <w:rsid w:val="00471EB6"/>
    <w:rsid w:val="00472238"/>
    <w:rsid w:val="004722F8"/>
    <w:rsid w:val="0047246F"/>
    <w:rsid w:val="00475A16"/>
    <w:rsid w:val="00475C7B"/>
    <w:rsid w:val="004773A1"/>
    <w:rsid w:val="00481F46"/>
    <w:rsid w:val="00482726"/>
    <w:rsid w:val="004831A7"/>
    <w:rsid w:val="00484A7C"/>
    <w:rsid w:val="00486883"/>
    <w:rsid w:val="00487DDA"/>
    <w:rsid w:val="00492741"/>
    <w:rsid w:val="00492D89"/>
    <w:rsid w:val="00493662"/>
    <w:rsid w:val="004939A4"/>
    <w:rsid w:val="00494F4C"/>
    <w:rsid w:val="00495D10"/>
    <w:rsid w:val="004963E6"/>
    <w:rsid w:val="004968F3"/>
    <w:rsid w:val="00496EC2"/>
    <w:rsid w:val="00497E8A"/>
    <w:rsid w:val="004A1643"/>
    <w:rsid w:val="004A2340"/>
    <w:rsid w:val="004A2797"/>
    <w:rsid w:val="004A282F"/>
    <w:rsid w:val="004A453F"/>
    <w:rsid w:val="004B0F0F"/>
    <w:rsid w:val="004B2454"/>
    <w:rsid w:val="004B2817"/>
    <w:rsid w:val="004B504F"/>
    <w:rsid w:val="004B51E4"/>
    <w:rsid w:val="004B6364"/>
    <w:rsid w:val="004B697A"/>
    <w:rsid w:val="004B7247"/>
    <w:rsid w:val="004B7E16"/>
    <w:rsid w:val="004C1284"/>
    <w:rsid w:val="004C1465"/>
    <w:rsid w:val="004C216D"/>
    <w:rsid w:val="004C3867"/>
    <w:rsid w:val="004C418E"/>
    <w:rsid w:val="004C42F9"/>
    <w:rsid w:val="004C4B91"/>
    <w:rsid w:val="004C5883"/>
    <w:rsid w:val="004C597A"/>
    <w:rsid w:val="004C65A8"/>
    <w:rsid w:val="004D08BA"/>
    <w:rsid w:val="004D0A1D"/>
    <w:rsid w:val="004D12E0"/>
    <w:rsid w:val="004D1325"/>
    <w:rsid w:val="004D4BA7"/>
    <w:rsid w:val="004D4DBD"/>
    <w:rsid w:val="004D5ED1"/>
    <w:rsid w:val="004D7F69"/>
    <w:rsid w:val="004E0FD3"/>
    <w:rsid w:val="004E149E"/>
    <w:rsid w:val="004E16DE"/>
    <w:rsid w:val="004E24F8"/>
    <w:rsid w:val="004E3ABE"/>
    <w:rsid w:val="004E3D11"/>
    <w:rsid w:val="004E59AC"/>
    <w:rsid w:val="004E732F"/>
    <w:rsid w:val="004E7657"/>
    <w:rsid w:val="004F0F47"/>
    <w:rsid w:val="004F167B"/>
    <w:rsid w:val="004F1942"/>
    <w:rsid w:val="004F1946"/>
    <w:rsid w:val="004F333D"/>
    <w:rsid w:val="004F41C0"/>
    <w:rsid w:val="004F41D6"/>
    <w:rsid w:val="004F46FA"/>
    <w:rsid w:val="004F62C3"/>
    <w:rsid w:val="005008E1"/>
    <w:rsid w:val="00501EEB"/>
    <w:rsid w:val="0050286B"/>
    <w:rsid w:val="00503058"/>
    <w:rsid w:val="00503FCE"/>
    <w:rsid w:val="00504726"/>
    <w:rsid w:val="00504A3C"/>
    <w:rsid w:val="0050579C"/>
    <w:rsid w:val="00505A21"/>
    <w:rsid w:val="0050656C"/>
    <w:rsid w:val="00506C6C"/>
    <w:rsid w:val="005078EE"/>
    <w:rsid w:val="00507F6E"/>
    <w:rsid w:val="00510969"/>
    <w:rsid w:val="00510B97"/>
    <w:rsid w:val="00511131"/>
    <w:rsid w:val="00511D34"/>
    <w:rsid w:val="00511F52"/>
    <w:rsid w:val="00512B56"/>
    <w:rsid w:val="00513FA5"/>
    <w:rsid w:val="00514214"/>
    <w:rsid w:val="00515478"/>
    <w:rsid w:val="00515588"/>
    <w:rsid w:val="00515A10"/>
    <w:rsid w:val="00515E4C"/>
    <w:rsid w:val="00515E8E"/>
    <w:rsid w:val="00516051"/>
    <w:rsid w:val="005164D5"/>
    <w:rsid w:val="00517A6E"/>
    <w:rsid w:val="00520C37"/>
    <w:rsid w:val="00522050"/>
    <w:rsid w:val="00523276"/>
    <w:rsid w:val="00525276"/>
    <w:rsid w:val="00525758"/>
    <w:rsid w:val="005258F1"/>
    <w:rsid w:val="00526643"/>
    <w:rsid w:val="0052697E"/>
    <w:rsid w:val="0053051E"/>
    <w:rsid w:val="00530DE7"/>
    <w:rsid w:val="00531831"/>
    <w:rsid w:val="00532A7E"/>
    <w:rsid w:val="00532FE9"/>
    <w:rsid w:val="00533A91"/>
    <w:rsid w:val="00535656"/>
    <w:rsid w:val="00535BE8"/>
    <w:rsid w:val="00535D15"/>
    <w:rsid w:val="00536D42"/>
    <w:rsid w:val="005370B7"/>
    <w:rsid w:val="005376B1"/>
    <w:rsid w:val="00537EC5"/>
    <w:rsid w:val="00540378"/>
    <w:rsid w:val="005410B8"/>
    <w:rsid w:val="0054175B"/>
    <w:rsid w:val="0054215B"/>
    <w:rsid w:val="00542591"/>
    <w:rsid w:val="00542D44"/>
    <w:rsid w:val="00543312"/>
    <w:rsid w:val="005436AE"/>
    <w:rsid w:val="00543980"/>
    <w:rsid w:val="00543E0D"/>
    <w:rsid w:val="00544E66"/>
    <w:rsid w:val="00545343"/>
    <w:rsid w:val="00545603"/>
    <w:rsid w:val="00545903"/>
    <w:rsid w:val="00546E2C"/>
    <w:rsid w:val="00547160"/>
    <w:rsid w:val="005478A3"/>
    <w:rsid w:val="00550C41"/>
    <w:rsid w:val="0055164D"/>
    <w:rsid w:val="00551726"/>
    <w:rsid w:val="0055212D"/>
    <w:rsid w:val="00555A0A"/>
    <w:rsid w:val="00555BCD"/>
    <w:rsid w:val="00556B86"/>
    <w:rsid w:val="005573B9"/>
    <w:rsid w:val="005576F6"/>
    <w:rsid w:val="00561A79"/>
    <w:rsid w:val="00561C3F"/>
    <w:rsid w:val="00562E0B"/>
    <w:rsid w:val="0056351D"/>
    <w:rsid w:val="00563A28"/>
    <w:rsid w:val="00565EDD"/>
    <w:rsid w:val="00566299"/>
    <w:rsid w:val="005668FF"/>
    <w:rsid w:val="00570E85"/>
    <w:rsid w:val="00571127"/>
    <w:rsid w:val="00571AEC"/>
    <w:rsid w:val="00572B00"/>
    <w:rsid w:val="00575294"/>
    <w:rsid w:val="005757F2"/>
    <w:rsid w:val="005760D7"/>
    <w:rsid w:val="0058127C"/>
    <w:rsid w:val="005874A3"/>
    <w:rsid w:val="00590E91"/>
    <w:rsid w:val="005931EB"/>
    <w:rsid w:val="005955A1"/>
    <w:rsid w:val="00595A79"/>
    <w:rsid w:val="00596061"/>
    <w:rsid w:val="00596486"/>
    <w:rsid w:val="00596BC8"/>
    <w:rsid w:val="005A025E"/>
    <w:rsid w:val="005A0C32"/>
    <w:rsid w:val="005A1D60"/>
    <w:rsid w:val="005A20CC"/>
    <w:rsid w:val="005A421B"/>
    <w:rsid w:val="005A4FF3"/>
    <w:rsid w:val="005A56A9"/>
    <w:rsid w:val="005A56C6"/>
    <w:rsid w:val="005A70B1"/>
    <w:rsid w:val="005B02BC"/>
    <w:rsid w:val="005B0C41"/>
    <w:rsid w:val="005B0DB1"/>
    <w:rsid w:val="005B28B3"/>
    <w:rsid w:val="005B4AFB"/>
    <w:rsid w:val="005B51BA"/>
    <w:rsid w:val="005B52F4"/>
    <w:rsid w:val="005B6900"/>
    <w:rsid w:val="005B694F"/>
    <w:rsid w:val="005B6D33"/>
    <w:rsid w:val="005B7935"/>
    <w:rsid w:val="005B7D84"/>
    <w:rsid w:val="005C2B0F"/>
    <w:rsid w:val="005C2D8D"/>
    <w:rsid w:val="005C33C5"/>
    <w:rsid w:val="005C3A94"/>
    <w:rsid w:val="005C436D"/>
    <w:rsid w:val="005C6988"/>
    <w:rsid w:val="005D03CC"/>
    <w:rsid w:val="005D1902"/>
    <w:rsid w:val="005D2412"/>
    <w:rsid w:val="005D3E77"/>
    <w:rsid w:val="005D5F7A"/>
    <w:rsid w:val="005D62AA"/>
    <w:rsid w:val="005D67E2"/>
    <w:rsid w:val="005D797A"/>
    <w:rsid w:val="005D7FDA"/>
    <w:rsid w:val="005E110B"/>
    <w:rsid w:val="005E14DE"/>
    <w:rsid w:val="005E1ECD"/>
    <w:rsid w:val="005E2145"/>
    <w:rsid w:val="005E2363"/>
    <w:rsid w:val="005E32CB"/>
    <w:rsid w:val="005E6051"/>
    <w:rsid w:val="005E6EA7"/>
    <w:rsid w:val="005E7F61"/>
    <w:rsid w:val="005F1FAA"/>
    <w:rsid w:val="005F3340"/>
    <w:rsid w:val="005F339F"/>
    <w:rsid w:val="00601A21"/>
    <w:rsid w:val="00601EDD"/>
    <w:rsid w:val="00602783"/>
    <w:rsid w:val="00603141"/>
    <w:rsid w:val="006034B2"/>
    <w:rsid w:val="00603B3D"/>
    <w:rsid w:val="0060453B"/>
    <w:rsid w:val="00606975"/>
    <w:rsid w:val="006073F3"/>
    <w:rsid w:val="00607527"/>
    <w:rsid w:val="006105FC"/>
    <w:rsid w:val="006106F7"/>
    <w:rsid w:val="006127B2"/>
    <w:rsid w:val="00612B2F"/>
    <w:rsid w:val="00612C8A"/>
    <w:rsid w:val="00612DF2"/>
    <w:rsid w:val="00613EFF"/>
    <w:rsid w:val="0061416C"/>
    <w:rsid w:val="00614195"/>
    <w:rsid w:val="006177BE"/>
    <w:rsid w:val="0062055C"/>
    <w:rsid w:val="00620F0C"/>
    <w:rsid w:val="00621E7A"/>
    <w:rsid w:val="00621F04"/>
    <w:rsid w:val="00622306"/>
    <w:rsid w:val="006226D3"/>
    <w:rsid w:val="00622804"/>
    <w:rsid w:val="00623261"/>
    <w:rsid w:val="00623D5E"/>
    <w:rsid w:val="00623FD8"/>
    <w:rsid w:val="00625C52"/>
    <w:rsid w:val="00626B28"/>
    <w:rsid w:val="006279F4"/>
    <w:rsid w:val="00632805"/>
    <w:rsid w:val="00633E32"/>
    <w:rsid w:val="0063404F"/>
    <w:rsid w:val="00635297"/>
    <w:rsid w:val="00635B5D"/>
    <w:rsid w:val="0063783C"/>
    <w:rsid w:val="0064007B"/>
    <w:rsid w:val="00640B9B"/>
    <w:rsid w:val="0064156A"/>
    <w:rsid w:val="006426E7"/>
    <w:rsid w:val="00642AA8"/>
    <w:rsid w:val="00643B94"/>
    <w:rsid w:val="00644312"/>
    <w:rsid w:val="00646415"/>
    <w:rsid w:val="00654B61"/>
    <w:rsid w:val="006550B4"/>
    <w:rsid w:val="006559F5"/>
    <w:rsid w:val="006560E1"/>
    <w:rsid w:val="00656C60"/>
    <w:rsid w:val="006578A0"/>
    <w:rsid w:val="006600F3"/>
    <w:rsid w:val="00660423"/>
    <w:rsid w:val="00665BE8"/>
    <w:rsid w:val="00666959"/>
    <w:rsid w:val="006671B9"/>
    <w:rsid w:val="006672EC"/>
    <w:rsid w:val="006700AB"/>
    <w:rsid w:val="006727C2"/>
    <w:rsid w:val="006762EF"/>
    <w:rsid w:val="00676F47"/>
    <w:rsid w:val="00677424"/>
    <w:rsid w:val="00680062"/>
    <w:rsid w:val="006802D9"/>
    <w:rsid w:val="00680792"/>
    <w:rsid w:val="00680CB7"/>
    <w:rsid w:val="006820AC"/>
    <w:rsid w:val="00682746"/>
    <w:rsid w:val="00682F5A"/>
    <w:rsid w:val="006844B7"/>
    <w:rsid w:val="00684A8B"/>
    <w:rsid w:val="00685817"/>
    <w:rsid w:val="00685B73"/>
    <w:rsid w:val="00686CB2"/>
    <w:rsid w:val="0068780E"/>
    <w:rsid w:val="00687EED"/>
    <w:rsid w:val="00690189"/>
    <w:rsid w:val="0069075F"/>
    <w:rsid w:val="00691493"/>
    <w:rsid w:val="0069388B"/>
    <w:rsid w:val="00694CA0"/>
    <w:rsid w:val="006A2A72"/>
    <w:rsid w:val="006A3230"/>
    <w:rsid w:val="006A37EE"/>
    <w:rsid w:val="006A59CC"/>
    <w:rsid w:val="006A5C94"/>
    <w:rsid w:val="006A6905"/>
    <w:rsid w:val="006A7BB2"/>
    <w:rsid w:val="006B0721"/>
    <w:rsid w:val="006B1583"/>
    <w:rsid w:val="006B184B"/>
    <w:rsid w:val="006B1F45"/>
    <w:rsid w:val="006B24D5"/>
    <w:rsid w:val="006B2790"/>
    <w:rsid w:val="006B3236"/>
    <w:rsid w:val="006C1482"/>
    <w:rsid w:val="006C14F4"/>
    <w:rsid w:val="006C2D8F"/>
    <w:rsid w:val="006C39E6"/>
    <w:rsid w:val="006C4942"/>
    <w:rsid w:val="006C4B7C"/>
    <w:rsid w:val="006C6472"/>
    <w:rsid w:val="006C65F8"/>
    <w:rsid w:val="006C6F64"/>
    <w:rsid w:val="006C7B2A"/>
    <w:rsid w:val="006D027A"/>
    <w:rsid w:val="006D05FD"/>
    <w:rsid w:val="006D14CC"/>
    <w:rsid w:val="006D15C3"/>
    <w:rsid w:val="006D4F0C"/>
    <w:rsid w:val="006D58D4"/>
    <w:rsid w:val="006D60C0"/>
    <w:rsid w:val="006D75FD"/>
    <w:rsid w:val="006D7773"/>
    <w:rsid w:val="006D7D97"/>
    <w:rsid w:val="006E0137"/>
    <w:rsid w:val="006E03E1"/>
    <w:rsid w:val="006E1376"/>
    <w:rsid w:val="006E1890"/>
    <w:rsid w:val="006E1FB6"/>
    <w:rsid w:val="006E304B"/>
    <w:rsid w:val="006E4FCE"/>
    <w:rsid w:val="006E5074"/>
    <w:rsid w:val="006E52C0"/>
    <w:rsid w:val="006E56A3"/>
    <w:rsid w:val="006E58CA"/>
    <w:rsid w:val="006E626F"/>
    <w:rsid w:val="006E6F65"/>
    <w:rsid w:val="006F2319"/>
    <w:rsid w:val="006F2A25"/>
    <w:rsid w:val="006F37B2"/>
    <w:rsid w:val="006F3972"/>
    <w:rsid w:val="006F3AAC"/>
    <w:rsid w:val="006F7B03"/>
    <w:rsid w:val="007012B7"/>
    <w:rsid w:val="00702730"/>
    <w:rsid w:val="00702A9E"/>
    <w:rsid w:val="0070327A"/>
    <w:rsid w:val="00703C91"/>
    <w:rsid w:val="007047C5"/>
    <w:rsid w:val="00705D2B"/>
    <w:rsid w:val="00706589"/>
    <w:rsid w:val="00707DCB"/>
    <w:rsid w:val="007117C9"/>
    <w:rsid w:val="00711CB6"/>
    <w:rsid w:val="00712A49"/>
    <w:rsid w:val="00712D7E"/>
    <w:rsid w:val="00715414"/>
    <w:rsid w:val="00715527"/>
    <w:rsid w:val="0071717C"/>
    <w:rsid w:val="007206E0"/>
    <w:rsid w:val="00722FC7"/>
    <w:rsid w:val="00723CCA"/>
    <w:rsid w:val="00724B97"/>
    <w:rsid w:val="00727C7E"/>
    <w:rsid w:val="0073094A"/>
    <w:rsid w:val="00731BBF"/>
    <w:rsid w:val="00733A94"/>
    <w:rsid w:val="0073573A"/>
    <w:rsid w:val="00735C0D"/>
    <w:rsid w:val="00736DC9"/>
    <w:rsid w:val="007402CF"/>
    <w:rsid w:val="007430E1"/>
    <w:rsid w:val="00743806"/>
    <w:rsid w:val="0074400D"/>
    <w:rsid w:val="0074481B"/>
    <w:rsid w:val="007463BE"/>
    <w:rsid w:val="007469FF"/>
    <w:rsid w:val="00747B86"/>
    <w:rsid w:val="007504A0"/>
    <w:rsid w:val="00750A8E"/>
    <w:rsid w:val="0075100C"/>
    <w:rsid w:val="007516A9"/>
    <w:rsid w:val="00753B19"/>
    <w:rsid w:val="00755945"/>
    <w:rsid w:val="00755C21"/>
    <w:rsid w:val="00756DDE"/>
    <w:rsid w:val="00757772"/>
    <w:rsid w:val="007579F3"/>
    <w:rsid w:val="007613D6"/>
    <w:rsid w:val="00761F32"/>
    <w:rsid w:val="007627C7"/>
    <w:rsid w:val="00762EEC"/>
    <w:rsid w:val="00763C25"/>
    <w:rsid w:val="007669D8"/>
    <w:rsid w:val="007670A2"/>
    <w:rsid w:val="00767101"/>
    <w:rsid w:val="007674F8"/>
    <w:rsid w:val="00770D17"/>
    <w:rsid w:val="0077111D"/>
    <w:rsid w:val="00772123"/>
    <w:rsid w:val="00772793"/>
    <w:rsid w:val="0077304A"/>
    <w:rsid w:val="00773941"/>
    <w:rsid w:val="0077459A"/>
    <w:rsid w:val="00774A84"/>
    <w:rsid w:val="00776BBA"/>
    <w:rsid w:val="00776D8C"/>
    <w:rsid w:val="00777550"/>
    <w:rsid w:val="007800C6"/>
    <w:rsid w:val="00780A82"/>
    <w:rsid w:val="00780CE7"/>
    <w:rsid w:val="007816F7"/>
    <w:rsid w:val="00784C33"/>
    <w:rsid w:val="00787582"/>
    <w:rsid w:val="0079076C"/>
    <w:rsid w:val="00790F00"/>
    <w:rsid w:val="007914C5"/>
    <w:rsid w:val="007920F1"/>
    <w:rsid w:val="00792E6E"/>
    <w:rsid w:val="007940B6"/>
    <w:rsid w:val="0079522D"/>
    <w:rsid w:val="00795904"/>
    <w:rsid w:val="0079707B"/>
    <w:rsid w:val="007A0BC4"/>
    <w:rsid w:val="007A2199"/>
    <w:rsid w:val="007A5CC9"/>
    <w:rsid w:val="007A62E7"/>
    <w:rsid w:val="007A7B2C"/>
    <w:rsid w:val="007B0308"/>
    <w:rsid w:val="007B04D0"/>
    <w:rsid w:val="007B06FC"/>
    <w:rsid w:val="007B0CB1"/>
    <w:rsid w:val="007B620A"/>
    <w:rsid w:val="007C0A95"/>
    <w:rsid w:val="007C1915"/>
    <w:rsid w:val="007C3172"/>
    <w:rsid w:val="007C39D5"/>
    <w:rsid w:val="007C4B21"/>
    <w:rsid w:val="007C4CC6"/>
    <w:rsid w:val="007C74B1"/>
    <w:rsid w:val="007D0BE5"/>
    <w:rsid w:val="007D1ABC"/>
    <w:rsid w:val="007D268C"/>
    <w:rsid w:val="007D324D"/>
    <w:rsid w:val="007D391C"/>
    <w:rsid w:val="007D437C"/>
    <w:rsid w:val="007D43CC"/>
    <w:rsid w:val="007D4ADE"/>
    <w:rsid w:val="007D6A27"/>
    <w:rsid w:val="007D6DED"/>
    <w:rsid w:val="007E0656"/>
    <w:rsid w:val="007E0AA9"/>
    <w:rsid w:val="007E1EBD"/>
    <w:rsid w:val="007E1EC6"/>
    <w:rsid w:val="007E24C4"/>
    <w:rsid w:val="007E55BE"/>
    <w:rsid w:val="007E6185"/>
    <w:rsid w:val="007E6FE7"/>
    <w:rsid w:val="007F0358"/>
    <w:rsid w:val="007F07AA"/>
    <w:rsid w:val="007F2627"/>
    <w:rsid w:val="007F28ED"/>
    <w:rsid w:val="007F4989"/>
    <w:rsid w:val="007F6146"/>
    <w:rsid w:val="007F73AA"/>
    <w:rsid w:val="00800BDF"/>
    <w:rsid w:val="00802254"/>
    <w:rsid w:val="008025DB"/>
    <w:rsid w:val="00803218"/>
    <w:rsid w:val="0080423F"/>
    <w:rsid w:val="008042FB"/>
    <w:rsid w:val="0080466F"/>
    <w:rsid w:val="00806A35"/>
    <w:rsid w:val="00806D52"/>
    <w:rsid w:val="00807206"/>
    <w:rsid w:val="00807C01"/>
    <w:rsid w:val="008101D1"/>
    <w:rsid w:val="00810204"/>
    <w:rsid w:val="008102BE"/>
    <w:rsid w:val="00811531"/>
    <w:rsid w:val="00813C01"/>
    <w:rsid w:val="0081496F"/>
    <w:rsid w:val="00814DE2"/>
    <w:rsid w:val="00817AFC"/>
    <w:rsid w:val="008205BF"/>
    <w:rsid w:val="00820CF3"/>
    <w:rsid w:val="00822348"/>
    <w:rsid w:val="008237C0"/>
    <w:rsid w:val="00824FE1"/>
    <w:rsid w:val="008255B0"/>
    <w:rsid w:val="008261EC"/>
    <w:rsid w:val="00826798"/>
    <w:rsid w:val="00826F3B"/>
    <w:rsid w:val="00830A4D"/>
    <w:rsid w:val="00830AB0"/>
    <w:rsid w:val="008319EA"/>
    <w:rsid w:val="008321A9"/>
    <w:rsid w:val="00833BBE"/>
    <w:rsid w:val="008348D0"/>
    <w:rsid w:val="00835FEC"/>
    <w:rsid w:val="00840E31"/>
    <w:rsid w:val="00842410"/>
    <w:rsid w:val="00842974"/>
    <w:rsid w:val="00842975"/>
    <w:rsid w:val="00842A0B"/>
    <w:rsid w:val="00843B15"/>
    <w:rsid w:val="00844101"/>
    <w:rsid w:val="00846B78"/>
    <w:rsid w:val="008472D9"/>
    <w:rsid w:val="00847648"/>
    <w:rsid w:val="00847BBA"/>
    <w:rsid w:val="00851030"/>
    <w:rsid w:val="00852148"/>
    <w:rsid w:val="00852B0B"/>
    <w:rsid w:val="00853BCC"/>
    <w:rsid w:val="00853E01"/>
    <w:rsid w:val="00854E20"/>
    <w:rsid w:val="0085521F"/>
    <w:rsid w:val="00855AB4"/>
    <w:rsid w:val="00860762"/>
    <w:rsid w:val="0086119C"/>
    <w:rsid w:val="00862303"/>
    <w:rsid w:val="008626C4"/>
    <w:rsid w:val="00862D8A"/>
    <w:rsid w:val="00862DC3"/>
    <w:rsid w:val="0086457F"/>
    <w:rsid w:val="00864F13"/>
    <w:rsid w:val="00865D98"/>
    <w:rsid w:val="00866696"/>
    <w:rsid w:val="008668DB"/>
    <w:rsid w:val="00866975"/>
    <w:rsid w:val="00867292"/>
    <w:rsid w:val="00867E3C"/>
    <w:rsid w:val="0087016A"/>
    <w:rsid w:val="00870F29"/>
    <w:rsid w:val="008712C2"/>
    <w:rsid w:val="008718B1"/>
    <w:rsid w:val="00872E43"/>
    <w:rsid w:val="008737CD"/>
    <w:rsid w:val="00875206"/>
    <w:rsid w:val="00876522"/>
    <w:rsid w:val="0087789B"/>
    <w:rsid w:val="008800D3"/>
    <w:rsid w:val="00881643"/>
    <w:rsid w:val="008816A2"/>
    <w:rsid w:val="00883E85"/>
    <w:rsid w:val="0088443B"/>
    <w:rsid w:val="00884CFF"/>
    <w:rsid w:val="008856FB"/>
    <w:rsid w:val="00886F19"/>
    <w:rsid w:val="00887D44"/>
    <w:rsid w:val="00890090"/>
    <w:rsid w:val="00890A27"/>
    <w:rsid w:val="008910D6"/>
    <w:rsid w:val="00892C31"/>
    <w:rsid w:val="00892D90"/>
    <w:rsid w:val="008938FA"/>
    <w:rsid w:val="00895047"/>
    <w:rsid w:val="00895535"/>
    <w:rsid w:val="0089571B"/>
    <w:rsid w:val="008970E5"/>
    <w:rsid w:val="00897BEA"/>
    <w:rsid w:val="008A059F"/>
    <w:rsid w:val="008A17EF"/>
    <w:rsid w:val="008A1A33"/>
    <w:rsid w:val="008A1DC1"/>
    <w:rsid w:val="008A28B9"/>
    <w:rsid w:val="008A386B"/>
    <w:rsid w:val="008A7EA7"/>
    <w:rsid w:val="008B0B3C"/>
    <w:rsid w:val="008B27E8"/>
    <w:rsid w:val="008B2D4E"/>
    <w:rsid w:val="008B3D10"/>
    <w:rsid w:val="008B5298"/>
    <w:rsid w:val="008B5FD6"/>
    <w:rsid w:val="008B632C"/>
    <w:rsid w:val="008B69CF"/>
    <w:rsid w:val="008B78DD"/>
    <w:rsid w:val="008C077C"/>
    <w:rsid w:val="008C0EEA"/>
    <w:rsid w:val="008C1042"/>
    <w:rsid w:val="008C1094"/>
    <w:rsid w:val="008C2A73"/>
    <w:rsid w:val="008C2EEE"/>
    <w:rsid w:val="008C7113"/>
    <w:rsid w:val="008D1414"/>
    <w:rsid w:val="008D2984"/>
    <w:rsid w:val="008D3127"/>
    <w:rsid w:val="008D5B76"/>
    <w:rsid w:val="008D613B"/>
    <w:rsid w:val="008D6814"/>
    <w:rsid w:val="008D6F75"/>
    <w:rsid w:val="008D7187"/>
    <w:rsid w:val="008D7FBA"/>
    <w:rsid w:val="008E0869"/>
    <w:rsid w:val="008E0ECC"/>
    <w:rsid w:val="008E2666"/>
    <w:rsid w:val="008E27E2"/>
    <w:rsid w:val="008E3B81"/>
    <w:rsid w:val="008E4463"/>
    <w:rsid w:val="008E57EF"/>
    <w:rsid w:val="008E5CA5"/>
    <w:rsid w:val="008E620A"/>
    <w:rsid w:val="008E62EC"/>
    <w:rsid w:val="008E6DE0"/>
    <w:rsid w:val="008F26B1"/>
    <w:rsid w:val="008F2A1B"/>
    <w:rsid w:val="008F33E8"/>
    <w:rsid w:val="008F3FC8"/>
    <w:rsid w:val="008F595B"/>
    <w:rsid w:val="008F5FF5"/>
    <w:rsid w:val="008F6037"/>
    <w:rsid w:val="008F78D7"/>
    <w:rsid w:val="0090008C"/>
    <w:rsid w:val="00900FF0"/>
    <w:rsid w:val="00903986"/>
    <w:rsid w:val="0090447D"/>
    <w:rsid w:val="00907AE8"/>
    <w:rsid w:val="009129C3"/>
    <w:rsid w:val="0091388D"/>
    <w:rsid w:val="00913D7A"/>
    <w:rsid w:val="009141A4"/>
    <w:rsid w:val="00916958"/>
    <w:rsid w:val="00921387"/>
    <w:rsid w:val="00921C8C"/>
    <w:rsid w:val="00921D27"/>
    <w:rsid w:val="00922D21"/>
    <w:rsid w:val="00922F58"/>
    <w:rsid w:val="00923A71"/>
    <w:rsid w:val="009243D4"/>
    <w:rsid w:val="009253ED"/>
    <w:rsid w:val="00925583"/>
    <w:rsid w:val="00925730"/>
    <w:rsid w:val="009303CA"/>
    <w:rsid w:val="00930ED8"/>
    <w:rsid w:val="00932730"/>
    <w:rsid w:val="00933743"/>
    <w:rsid w:val="00933982"/>
    <w:rsid w:val="00934542"/>
    <w:rsid w:val="00934C53"/>
    <w:rsid w:val="00935490"/>
    <w:rsid w:val="009358A8"/>
    <w:rsid w:val="00936071"/>
    <w:rsid w:val="00936286"/>
    <w:rsid w:val="00937528"/>
    <w:rsid w:val="00937B23"/>
    <w:rsid w:val="00940B57"/>
    <w:rsid w:val="00940FEB"/>
    <w:rsid w:val="009413D3"/>
    <w:rsid w:val="00941DBD"/>
    <w:rsid w:val="009421FB"/>
    <w:rsid w:val="00944133"/>
    <w:rsid w:val="00945352"/>
    <w:rsid w:val="00947977"/>
    <w:rsid w:val="00947C63"/>
    <w:rsid w:val="00953795"/>
    <w:rsid w:val="00955F8F"/>
    <w:rsid w:val="00956264"/>
    <w:rsid w:val="009563B2"/>
    <w:rsid w:val="00956A32"/>
    <w:rsid w:val="00957ABB"/>
    <w:rsid w:val="00957DF0"/>
    <w:rsid w:val="009626E1"/>
    <w:rsid w:val="00962995"/>
    <w:rsid w:val="00962FFE"/>
    <w:rsid w:val="009638D2"/>
    <w:rsid w:val="00964463"/>
    <w:rsid w:val="00965A7B"/>
    <w:rsid w:val="00965DF5"/>
    <w:rsid w:val="00966703"/>
    <w:rsid w:val="00967DA5"/>
    <w:rsid w:val="00970F15"/>
    <w:rsid w:val="00971055"/>
    <w:rsid w:val="00972D0C"/>
    <w:rsid w:val="00973F7A"/>
    <w:rsid w:val="009754AB"/>
    <w:rsid w:val="009777E5"/>
    <w:rsid w:val="00980B81"/>
    <w:rsid w:val="00982B4D"/>
    <w:rsid w:val="0098479B"/>
    <w:rsid w:val="00984F56"/>
    <w:rsid w:val="00985333"/>
    <w:rsid w:val="00986C82"/>
    <w:rsid w:val="0098761B"/>
    <w:rsid w:val="0098790B"/>
    <w:rsid w:val="00987EED"/>
    <w:rsid w:val="00990909"/>
    <w:rsid w:val="009928E4"/>
    <w:rsid w:val="0099348D"/>
    <w:rsid w:val="0099384E"/>
    <w:rsid w:val="0099465D"/>
    <w:rsid w:val="00994770"/>
    <w:rsid w:val="0099564A"/>
    <w:rsid w:val="00997009"/>
    <w:rsid w:val="009A1769"/>
    <w:rsid w:val="009A2BFC"/>
    <w:rsid w:val="009A4484"/>
    <w:rsid w:val="009A5F93"/>
    <w:rsid w:val="009A6FEF"/>
    <w:rsid w:val="009A7B96"/>
    <w:rsid w:val="009B0710"/>
    <w:rsid w:val="009B5421"/>
    <w:rsid w:val="009B5E9A"/>
    <w:rsid w:val="009B61E7"/>
    <w:rsid w:val="009B7F44"/>
    <w:rsid w:val="009C2E8A"/>
    <w:rsid w:val="009C55FB"/>
    <w:rsid w:val="009C56B9"/>
    <w:rsid w:val="009C5B18"/>
    <w:rsid w:val="009C6540"/>
    <w:rsid w:val="009D219C"/>
    <w:rsid w:val="009D221E"/>
    <w:rsid w:val="009D4A61"/>
    <w:rsid w:val="009D5DE5"/>
    <w:rsid w:val="009D7066"/>
    <w:rsid w:val="009D7539"/>
    <w:rsid w:val="009D78C6"/>
    <w:rsid w:val="009E0DD4"/>
    <w:rsid w:val="009E1FAE"/>
    <w:rsid w:val="009E2386"/>
    <w:rsid w:val="009E2E38"/>
    <w:rsid w:val="009E47CB"/>
    <w:rsid w:val="009E5871"/>
    <w:rsid w:val="009E62C1"/>
    <w:rsid w:val="009E663A"/>
    <w:rsid w:val="009E67B5"/>
    <w:rsid w:val="009E68B8"/>
    <w:rsid w:val="009E7338"/>
    <w:rsid w:val="009F0F6A"/>
    <w:rsid w:val="009F1A94"/>
    <w:rsid w:val="009F22DE"/>
    <w:rsid w:val="009F2A25"/>
    <w:rsid w:val="009F2D3A"/>
    <w:rsid w:val="009F3501"/>
    <w:rsid w:val="009F52B2"/>
    <w:rsid w:val="009F5D15"/>
    <w:rsid w:val="009F722C"/>
    <w:rsid w:val="009F7CE3"/>
    <w:rsid w:val="00A002DC"/>
    <w:rsid w:val="00A016DD"/>
    <w:rsid w:val="00A017ED"/>
    <w:rsid w:val="00A01921"/>
    <w:rsid w:val="00A01E98"/>
    <w:rsid w:val="00A044E7"/>
    <w:rsid w:val="00A04532"/>
    <w:rsid w:val="00A047FB"/>
    <w:rsid w:val="00A050D8"/>
    <w:rsid w:val="00A05F19"/>
    <w:rsid w:val="00A10781"/>
    <w:rsid w:val="00A10C26"/>
    <w:rsid w:val="00A11B93"/>
    <w:rsid w:val="00A16E6A"/>
    <w:rsid w:val="00A20C23"/>
    <w:rsid w:val="00A2141A"/>
    <w:rsid w:val="00A2233A"/>
    <w:rsid w:val="00A230CB"/>
    <w:rsid w:val="00A23775"/>
    <w:rsid w:val="00A25791"/>
    <w:rsid w:val="00A32860"/>
    <w:rsid w:val="00A33218"/>
    <w:rsid w:val="00A33CE2"/>
    <w:rsid w:val="00A3594B"/>
    <w:rsid w:val="00A359EF"/>
    <w:rsid w:val="00A3739E"/>
    <w:rsid w:val="00A41D64"/>
    <w:rsid w:val="00A42ACD"/>
    <w:rsid w:val="00A431AC"/>
    <w:rsid w:val="00A44603"/>
    <w:rsid w:val="00A44C67"/>
    <w:rsid w:val="00A459F4"/>
    <w:rsid w:val="00A46416"/>
    <w:rsid w:val="00A47250"/>
    <w:rsid w:val="00A50C57"/>
    <w:rsid w:val="00A50C88"/>
    <w:rsid w:val="00A51310"/>
    <w:rsid w:val="00A521BE"/>
    <w:rsid w:val="00A5373F"/>
    <w:rsid w:val="00A53A9C"/>
    <w:rsid w:val="00A53B1F"/>
    <w:rsid w:val="00A5432B"/>
    <w:rsid w:val="00A54837"/>
    <w:rsid w:val="00A54861"/>
    <w:rsid w:val="00A5593C"/>
    <w:rsid w:val="00A56783"/>
    <w:rsid w:val="00A568ED"/>
    <w:rsid w:val="00A57539"/>
    <w:rsid w:val="00A602B7"/>
    <w:rsid w:val="00A63C8C"/>
    <w:rsid w:val="00A66117"/>
    <w:rsid w:val="00A6623F"/>
    <w:rsid w:val="00A6671B"/>
    <w:rsid w:val="00A679DF"/>
    <w:rsid w:val="00A70535"/>
    <w:rsid w:val="00A70852"/>
    <w:rsid w:val="00A708E8"/>
    <w:rsid w:val="00A716A5"/>
    <w:rsid w:val="00A7516F"/>
    <w:rsid w:val="00A76F9E"/>
    <w:rsid w:val="00A81C9D"/>
    <w:rsid w:val="00A81E18"/>
    <w:rsid w:val="00A82082"/>
    <w:rsid w:val="00A82E1D"/>
    <w:rsid w:val="00A82FE5"/>
    <w:rsid w:val="00A85C4F"/>
    <w:rsid w:val="00A87C0E"/>
    <w:rsid w:val="00A900F8"/>
    <w:rsid w:val="00A90736"/>
    <w:rsid w:val="00A9153D"/>
    <w:rsid w:val="00A9206A"/>
    <w:rsid w:val="00A92A4B"/>
    <w:rsid w:val="00A9394A"/>
    <w:rsid w:val="00A93996"/>
    <w:rsid w:val="00A93D64"/>
    <w:rsid w:val="00A9461A"/>
    <w:rsid w:val="00A94ED6"/>
    <w:rsid w:val="00A95673"/>
    <w:rsid w:val="00A95691"/>
    <w:rsid w:val="00A95AC7"/>
    <w:rsid w:val="00A96015"/>
    <w:rsid w:val="00A97212"/>
    <w:rsid w:val="00A97C8E"/>
    <w:rsid w:val="00AA06E7"/>
    <w:rsid w:val="00AA0AB2"/>
    <w:rsid w:val="00AA175A"/>
    <w:rsid w:val="00AA2A5C"/>
    <w:rsid w:val="00AA38C0"/>
    <w:rsid w:val="00AA4030"/>
    <w:rsid w:val="00AA4328"/>
    <w:rsid w:val="00AA44D9"/>
    <w:rsid w:val="00AA5859"/>
    <w:rsid w:val="00AA5A36"/>
    <w:rsid w:val="00AA5F08"/>
    <w:rsid w:val="00AB05EE"/>
    <w:rsid w:val="00AB2ABB"/>
    <w:rsid w:val="00AB457F"/>
    <w:rsid w:val="00AB4E51"/>
    <w:rsid w:val="00AB52B2"/>
    <w:rsid w:val="00AB5F63"/>
    <w:rsid w:val="00AB6AAF"/>
    <w:rsid w:val="00AB6D50"/>
    <w:rsid w:val="00AC0980"/>
    <w:rsid w:val="00AC117A"/>
    <w:rsid w:val="00AC1962"/>
    <w:rsid w:val="00AC19A7"/>
    <w:rsid w:val="00AC1C7C"/>
    <w:rsid w:val="00AC325B"/>
    <w:rsid w:val="00AC399A"/>
    <w:rsid w:val="00AC49E9"/>
    <w:rsid w:val="00AC6E35"/>
    <w:rsid w:val="00AD0C55"/>
    <w:rsid w:val="00AD1188"/>
    <w:rsid w:val="00AD22EB"/>
    <w:rsid w:val="00AD2640"/>
    <w:rsid w:val="00AD2739"/>
    <w:rsid w:val="00AD2DB9"/>
    <w:rsid w:val="00AD55B8"/>
    <w:rsid w:val="00AD5772"/>
    <w:rsid w:val="00AD589F"/>
    <w:rsid w:val="00AD598A"/>
    <w:rsid w:val="00AD5A5E"/>
    <w:rsid w:val="00AD5B4B"/>
    <w:rsid w:val="00AD5B94"/>
    <w:rsid w:val="00AE145A"/>
    <w:rsid w:val="00AE3459"/>
    <w:rsid w:val="00AE3522"/>
    <w:rsid w:val="00AE58FF"/>
    <w:rsid w:val="00AE5991"/>
    <w:rsid w:val="00AE5B01"/>
    <w:rsid w:val="00AE60EC"/>
    <w:rsid w:val="00AE68D3"/>
    <w:rsid w:val="00AF1923"/>
    <w:rsid w:val="00AF2B89"/>
    <w:rsid w:val="00AF3074"/>
    <w:rsid w:val="00AF41CB"/>
    <w:rsid w:val="00AF4EB0"/>
    <w:rsid w:val="00AF619E"/>
    <w:rsid w:val="00AF6BFD"/>
    <w:rsid w:val="00AF6FCB"/>
    <w:rsid w:val="00B01493"/>
    <w:rsid w:val="00B03161"/>
    <w:rsid w:val="00B0333F"/>
    <w:rsid w:val="00B03755"/>
    <w:rsid w:val="00B03BAA"/>
    <w:rsid w:val="00B042A6"/>
    <w:rsid w:val="00B043D0"/>
    <w:rsid w:val="00B044AA"/>
    <w:rsid w:val="00B048B3"/>
    <w:rsid w:val="00B048C4"/>
    <w:rsid w:val="00B050AE"/>
    <w:rsid w:val="00B05CE2"/>
    <w:rsid w:val="00B065F2"/>
    <w:rsid w:val="00B0728D"/>
    <w:rsid w:val="00B0738A"/>
    <w:rsid w:val="00B07530"/>
    <w:rsid w:val="00B07585"/>
    <w:rsid w:val="00B10A2F"/>
    <w:rsid w:val="00B11802"/>
    <w:rsid w:val="00B12279"/>
    <w:rsid w:val="00B132A9"/>
    <w:rsid w:val="00B13316"/>
    <w:rsid w:val="00B13422"/>
    <w:rsid w:val="00B13B58"/>
    <w:rsid w:val="00B13E26"/>
    <w:rsid w:val="00B16541"/>
    <w:rsid w:val="00B1783B"/>
    <w:rsid w:val="00B20543"/>
    <w:rsid w:val="00B21541"/>
    <w:rsid w:val="00B24C73"/>
    <w:rsid w:val="00B27477"/>
    <w:rsid w:val="00B30BFF"/>
    <w:rsid w:val="00B33FA0"/>
    <w:rsid w:val="00B3435A"/>
    <w:rsid w:val="00B35745"/>
    <w:rsid w:val="00B357E3"/>
    <w:rsid w:val="00B36247"/>
    <w:rsid w:val="00B362D2"/>
    <w:rsid w:val="00B371B4"/>
    <w:rsid w:val="00B378C6"/>
    <w:rsid w:val="00B4159E"/>
    <w:rsid w:val="00B43561"/>
    <w:rsid w:val="00B4390E"/>
    <w:rsid w:val="00B44C59"/>
    <w:rsid w:val="00B44F5A"/>
    <w:rsid w:val="00B46971"/>
    <w:rsid w:val="00B47133"/>
    <w:rsid w:val="00B5075C"/>
    <w:rsid w:val="00B510ED"/>
    <w:rsid w:val="00B51E1C"/>
    <w:rsid w:val="00B531D0"/>
    <w:rsid w:val="00B54389"/>
    <w:rsid w:val="00B54D8D"/>
    <w:rsid w:val="00B564AF"/>
    <w:rsid w:val="00B5663D"/>
    <w:rsid w:val="00B579DA"/>
    <w:rsid w:val="00B6347D"/>
    <w:rsid w:val="00B641E0"/>
    <w:rsid w:val="00B64BEE"/>
    <w:rsid w:val="00B6537B"/>
    <w:rsid w:val="00B65A39"/>
    <w:rsid w:val="00B66B13"/>
    <w:rsid w:val="00B66DA0"/>
    <w:rsid w:val="00B67DEB"/>
    <w:rsid w:val="00B7033D"/>
    <w:rsid w:val="00B70B8C"/>
    <w:rsid w:val="00B72AA5"/>
    <w:rsid w:val="00B72BB7"/>
    <w:rsid w:val="00B73339"/>
    <w:rsid w:val="00B75775"/>
    <w:rsid w:val="00B76A7B"/>
    <w:rsid w:val="00B77051"/>
    <w:rsid w:val="00B77328"/>
    <w:rsid w:val="00B773D8"/>
    <w:rsid w:val="00B806A8"/>
    <w:rsid w:val="00B808C4"/>
    <w:rsid w:val="00B81A4A"/>
    <w:rsid w:val="00B81C2B"/>
    <w:rsid w:val="00B8255F"/>
    <w:rsid w:val="00B8259E"/>
    <w:rsid w:val="00B82954"/>
    <w:rsid w:val="00B82971"/>
    <w:rsid w:val="00B82B57"/>
    <w:rsid w:val="00B83EA5"/>
    <w:rsid w:val="00B84525"/>
    <w:rsid w:val="00B86F5E"/>
    <w:rsid w:val="00B90697"/>
    <w:rsid w:val="00B92F2F"/>
    <w:rsid w:val="00B93DE5"/>
    <w:rsid w:val="00B96A0C"/>
    <w:rsid w:val="00B96D52"/>
    <w:rsid w:val="00BA03B9"/>
    <w:rsid w:val="00BA12DC"/>
    <w:rsid w:val="00BA18D7"/>
    <w:rsid w:val="00BA2D13"/>
    <w:rsid w:val="00BA3602"/>
    <w:rsid w:val="00BA4B1F"/>
    <w:rsid w:val="00BA726E"/>
    <w:rsid w:val="00BB0D3B"/>
    <w:rsid w:val="00BB188F"/>
    <w:rsid w:val="00BB3F87"/>
    <w:rsid w:val="00BB3FD8"/>
    <w:rsid w:val="00BB682B"/>
    <w:rsid w:val="00BB717D"/>
    <w:rsid w:val="00BB7194"/>
    <w:rsid w:val="00BB7360"/>
    <w:rsid w:val="00BC0625"/>
    <w:rsid w:val="00BC220C"/>
    <w:rsid w:val="00BC2A5F"/>
    <w:rsid w:val="00BC3317"/>
    <w:rsid w:val="00BC3990"/>
    <w:rsid w:val="00BC3D99"/>
    <w:rsid w:val="00BC3E6B"/>
    <w:rsid w:val="00BC4697"/>
    <w:rsid w:val="00BC4B87"/>
    <w:rsid w:val="00BC5354"/>
    <w:rsid w:val="00BC68E1"/>
    <w:rsid w:val="00BC6E81"/>
    <w:rsid w:val="00BC7CE6"/>
    <w:rsid w:val="00BD0231"/>
    <w:rsid w:val="00BD0E56"/>
    <w:rsid w:val="00BD137A"/>
    <w:rsid w:val="00BD152B"/>
    <w:rsid w:val="00BD1C06"/>
    <w:rsid w:val="00BD21A9"/>
    <w:rsid w:val="00BD233F"/>
    <w:rsid w:val="00BD286E"/>
    <w:rsid w:val="00BD2929"/>
    <w:rsid w:val="00BD3B8C"/>
    <w:rsid w:val="00BD56BC"/>
    <w:rsid w:val="00BD58F6"/>
    <w:rsid w:val="00BD5E4F"/>
    <w:rsid w:val="00BD7F81"/>
    <w:rsid w:val="00BE045B"/>
    <w:rsid w:val="00BE0FEB"/>
    <w:rsid w:val="00BE294E"/>
    <w:rsid w:val="00BE333D"/>
    <w:rsid w:val="00BF057E"/>
    <w:rsid w:val="00BF0D76"/>
    <w:rsid w:val="00BF14EC"/>
    <w:rsid w:val="00BF1872"/>
    <w:rsid w:val="00BF3A2D"/>
    <w:rsid w:val="00BF4A25"/>
    <w:rsid w:val="00BF5206"/>
    <w:rsid w:val="00BF59AA"/>
    <w:rsid w:val="00BF5B8F"/>
    <w:rsid w:val="00BF5F27"/>
    <w:rsid w:val="00BF6D63"/>
    <w:rsid w:val="00BF7030"/>
    <w:rsid w:val="00BF7ED5"/>
    <w:rsid w:val="00C007DF"/>
    <w:rsid w:val="00C00A36"/>
    <w:rsid w:val="00C00F01"/>
    <w:rsid w:val="00C0111C"/>
    <w:rsid w:val="00C01412"/>
    <w:rsid w:val="00C028E7"/>
    <w:rsid w:val="00C02B6E"/>
    <w:rsid w:val="00C02BC0"/>
    <w:rsid w:val="00C0413F"/>
    <w:rsid w:val="00C041A5"/>
    <w:rsid w:val="00C04602"/>
    <w:rsid w:val="00C06C1A"/>
    <w:rsid w:val="00C117B6"/>
    <w:rsid w:val="00C11EC2"/>
    <w:rsid w:val="00C1373A"/>
    <w:rsid w:val="00C152E0"/>
    <w:rsid w:val="00C153C0"/>
    <w:rsid w:val="00C2151A"/>
    <w:rsid w:val="00C21A42"/>
    <w:rsid w:val="00C22BC5"/>
    <w:rsid w:val="00C22F89"/>
    <w:rsid w:val="00C2421C"/>
    <w:rsid w:val="00C24456"/>
    <w:rsid w:val="00C25A22"/>
    <w:rsid w:val="00C27BCE"/>
    <w:rsid w:val="00C307A5"/>
    <w:rsid w:val="00C311DD"/>
    <w:rsid w:val="00C314C4"/>
    <w:rsid w:val="00C31546"/>
    <w:rsid w:val="00C31C3C"/>
    <w:rsid w:val="00C31E20"/>
    <w:rsid w:val="00C3203B"/>
    <w:rsid w:val="00C3220F"/>
    <w:rsid w:val="00C32CCB"/>
    <w:rsid w:val="00C33574"/>
    <w:rsid w:val="00C3622B"/>
    <w:rsid w:val="00C3652D"/>
    <w:rsid w:val="00C408B5"/>
    <w:rsid w:val="00C4240E"/>
    <w:rsid w:val="00C45352"/>
    <w:rsid w:val="00C45C29"/>
    <w:rsid w:val="00C46BA8"/>
    <w:rsid w:val="00C46D84"/>
    <w:rsid w:val="00C47D43"/>
    <w:rsid w:val="00C5098B"/>
    <w:rsid w:val="00C50DDA"/>
    <w:rsid w:val="00C50E8D"/>
    <w:rsid w:val="00C51EBD"/>
    <w:rsid w:val="00C52BA2"/>
    <w:rsid w:val="00C54677"/>
    <w:rsid w:val="00C54A0F"/>
    <w:rsid w:val="00C55442"/>
    <w:rsid w:val="00C561B4"/>
    <w:rsid w:val="00C56479"/>
    <w:rsid w:val="00C56783"/>
    <w:rsid w:val="00C570FC"/>
    <w:rsid w:val="00C57188"/>
    <w:rsid w:val="00C60CBB"/>
    <w:rsid w:val="00C628E5"/>
    <w:rsid w:val="00C65D20"/>
    <w:rsid w:val="00C66171"/>
    <w:rsid w:val="00C66CB8"/>
    <w:rsid w:val="00C709B8"/>
    <w:rsid w:val="00C70BB7"/>
    <w:rsid w:val="00C714E4"/>
    <w:rsid w:val="00C73C1A"/>
    <w:rsid w:val="00C75245"/>
    <w:rsid w:val="00C7580C"/>
    <w:rsid w:val="00C761B8"/>
    <w:rsid w:val="00C77889"/>
    <w:rsid w:val="00C810A4"/>
    <w:rsid w:val="00C81A21"/>
    <w:rsid w:val="00C821CD"/>
    <w:rsid w:val="00C82B7D"/>
    <w:rsid w:val="00C82F97"/>
    <w:rsid w:val="00C85E9B"/>
    <w:rsid w:val="00C8629A"/>
    <w:rsid w:val="00C86962"/>
    <w:rsid w:val="00C9093F"/>
    <w:rsid w:val="00C91218"/>
    <w:rsid w:val="00C91D52"/>
    <w:rsid w:val="00C91E57"/>
    <w:rsid w:val="00C92655"/>
    <w:rsid w:val="00C929E8"/>
    <w:rsid w:val="00C941A8"/>
    <w:rsid w:val="00C941C5"/>
    <w:rsid w:val="00C94A0A"/>
    <w:rsid w:val="00C94B43"/>
    <w:rsid w:val="00C9642A"/>
    <w:rsid w:val="00C975E0"/>
    <w:rsid w:val="00CA0969"/>
    <w:rsid w:val="00CA2470"/>
    <w:rsid w:val="00CA32CD"/>
    <w:rsid w:val="00CA38F0"/>
    <w:rsid w:val="00CA3E49"/>
    <w:rsid w:val="00CA43C7"/>
    <w:rsid w:val="00CA6827"/>
    <w:rsid w:val="00CA7A85"/>
    <w:rsid w:val="00CA7D9C"/>
    <w:rsid w:val="00CB01ED"/>
    <w:rsid w:val="00CB5F5C"/>
    <w:rsid w:val="00CB6A79"/>
    <w:rsid w:val="00CB7418"/>
    <w:rsid w:val="00CB75D4"/>
    <w:rsid w:val="00CC086E"/>
    <w:rsid w:val="00CC0DEF"/>
    <w:rsid w:val="00CC20AB"/>
    <w:rsid w:val="00CC214E"/>
    <w:rsid w:val="00CC27E3"/>
    <w:rsid w:val="00CC5C53"/>
    <w:rsid w:val="00CC63B8"/>
    <w:rsid w:val="00CD0291"/>
    <w:rsid w:val="00CD1593"/>
    <w:rsid w:val="00CD23AD"/>
    <w:rsid w:val="00CD33C2"/>
    <w:rsid w:val="00CD33E9"/>
    <w:rsid w:val="00CD4575"/>
    <w:rsid w:val="00CD4906"/>
    <w:rsid w:val="00CD6674"/>
    <w:rsid w:val="00CD67B5"/>
    <w:rsid w:val="00CD7E4B"/>
    <w:rsid w:val="00CE0002"/>
    <w:rsid w:val="00CE0178"/>
    <w:rsid w:val="00CE0B8B"/>
    <w:rsid w:val="00CE1057"/>
    <w:rsid w:val="00CE2F71"/>
    <w:rsid w:val="00CE333A"/>
    <w:rsid w:val="00CE463F"/>
    <w:rsid w:val="00CE4F21"/>
    <w:rsid w:val="00CE53C0"/>
    <w:rsid w:val="00CF0396"/>
    <w:rsid w:val="00CF09EF"/>
    <w:rsid w:val="00CF19AF"/>
    <w:rsid w:val="00CF2185"/>
    <w:rsid w:val="00CF22C9"/>
    <w:rsid w:val="00CF2B9D"/>
    <w:rsid w:val="00CF386F"/>
    <w:rsid w:val="00CF3AF2"/>
    <w:rsid w:val="00CF4282"/>
    <w:rsid w:val="00CF444D"/>
    <w:rsid w:val="00CF71D5"/>
    <w:rsid w:val="00D00206"/>
    <w:rsid w:val="00D00A45"/>
    <w:rsid w:val="00D01287"/>
    <w:rsid w:val="00D01650"/>
    <w:rsid w:val="00D0334B"/>
    <w:rsid w:val="00D03E72"/>
    <w:rsid w:val="00D06970"/>
    <w:rsid w:val="00D06A99"/>
    <w:rsid w:val="00D06B0E"/>
    <w:rsid w:val="00D06E30"/>
    <w:rsid w:val="00D07206"/>
    <w:rsid w:val="00D0746B"/>
    <w:rsid w:val="00D07A4D"/>
    <w:rsid w:val="00D07ED4"/>
    <w:rsid w:val="00D10555"/>
    <w:rsid w:val="00D10B8E"/>
    <w:rsid w:val="00D111DE"/>
    <w:rsid w:val="00D122C7"/>
    <w:rsid w:val="00D135B0"/>
    <w:rsid w:val="00D13620"/>
    <w:rsid w:val="00D16684"/>
    <w:rsid w:val="00D17828"/>
    <w:rsid w:val="00D17A2B"/>
    <w:rsid w:val="00D206CE"/>
    <w:rsid w:val="00D21070"/>
    <w:rsid w:val="00D21762"/>
    <w:rsid w:val="00D2186D"/>
    <w:rsid w:val="00D22A07"/>
    <w:rsid w:val="00D230C2"/>
    <w:rsid w:val="00D2414B"/>
    <w:rsid w:val="00D26831"/>
    <w:rsid w:val="00D27062"/>
    <w:rsid w:val="00D27334"/>
    <w:rsid w:val="00D27548"/>
    <w:rsid w:val="00D31AAC"/>
    <w:rsid w:val="00D327B6"/>
    <w:rsid w:val="00D32D4B"/>
    <w:rsid w:val="00D3350E"/>
    <w:rsid w:val="00D33B72"/>
    <w:rsid w:val="00D3564E"/>
    <w:rsid w:val="00D36208"/>
    <w:rsid w:val="00D37EA0"/>
    <w:rsid w:val="00D4018B"/>
    <w:rsid w:val="00D42827"/>
    <w:rsid w:val="00D436E8"/>
    <w:rsid w:val="00D44468"/>
    <w:rsid w:val="00D467E8"/>
    <w:rsid w:val="00D50BFE"/>
    <w:rsid w:val="00D50FC1"/>
    <w:rsid w:val="00D513B5"/>
    <w:rsid w:val="00D54776"/>
    <w:rsid w:val="00D560A0"/>
    <w:rsid w:val="00D56734"/>
    <w:rsid w:val="00D604AF"/>
    <w:rsid w:val="00D61DE6"/>
    <w:rsid w:val="00D62C86"/>
    <w:rsid w:val="00D6327A"/>
    <w:rsid w:val="00D632C9"/>
    <w:rsid w:val="00D657F8"/>
    <w:rsid w:val="00D66469"/>
    <w:rsid w:val="00D66E8D"/>
    <w:rsid w:val="00D715C8"/>
    <w:rsid w:val="00D742DE"/>
    <w:rsid w:val="00D74850"/>
    <w:rsid w:val="00D749F7"/>
    <w:rsid w:val="00D76F4D"/>
    <w:rsid w:val="00D76F9E"/>
    <w:rsid w:val="00D776D7"/>
    <w:rsid w:val="00D779CB"/>
    <w:rsid w:val="00D80561"/>
    <w:rsid w:val="00D81A1C"/>
    <w:rsid w:val="00D81B82"/>
    <w:rsid w:val="00D828F4"/>
    <w:rsid w:val="00D82B62"/>
    <w:rsid w:val="00D82ED0"/>
    <w:rsid w:val="00D82ED1"/>
    <w:rsid w:val="00D83F91"/>
    <w:rsid w:val="00D83F9E"/>
    <w:rsid w:val="00D843A1"/>
    <w:rsid w:val="00D84C17"/>
    <w:rsid w:val="00D90A4F"/>
    <w:rsid w:val="00D916B3"/>
    <w:rsid w:val="00D936FD"/>
    <w:rsid w:val="00D950FF"/>
    <w:rsid w:val="00D951DB"/>
    <w:rsid w:val="00D96944"/>
    <w:rsid w:val="00D96AC8"/>
    <w:rsid w:val="00D96CAE"/>
    <w:rsid w:val="00DA097C"/>
    <w:rsid w:val="00DA0B2A"/>
    <w:rsid w:val="00DA2277"/>
    <w:rsid w:val="00DA2D09"/>
    <w:rsid w:val="00DA3864"/>
    <w:rsid w:val="00DA4056"/>
    <w:rsid w:val="00DA5910"/>
    <w:rsid w:val="00DA6752"/>
    <w:rsid w:val="00DA6AF6"/>
    <w:rsid w:val="00DB3631"/>
    <w:rsid w:val="00DB4EF7"/>
    <w:rsid w:val="00DB5BE8"/>
    <w:rsid w:val="00DB6E76"/>
    <w:rsid w:val="00DC0921"/>
    <w:rsid w:val="00DC6DFE"/>
    <w:rsid w:val="00DC764E"/>
    <w:rsid w:val="00DC7723"/>
    <w:rsid w:val="00DD135C"/>
    <w:rsid w:val="00DD13D1"/>
    <w:rsid w:val="00DD35F9"/>
    <w:rsid w:val="00DD46E4"/>
    <w:rsid w:val="00DD4935"/>
    <w:rsid w:val="00DD49A7"/>
    <w:rsid w:val="00DD52B8"/>
    <w:rsid w:val="00DD5542"/>
    <w:rsid w:val="00DD569C"/>
    <w:rsid w:val="00DD6B4D"/>
    <w:rsid w:val="00DD72B2"/>
    <w:rsid w:val="00DD7F5B"/>
    <w:rsid w:val="00DE1A66"/>
    <w:rsid w:val="00DE1F1C"/>
    <w:rsid w:val="00DE262B"/>
    <w:rsid w:val="00DE2F99"/>
    <w:rsid w:val="00DE31A3"/>
    <w:rsid w:val="00DE669F"/>
    <w:rsid w:val="00DE6E09"/>
    <w:rsid w:val="00DE749A"/>
    <w:rsid w:val="00DF13A5"/>
    <w:rsid w:val="00DF4944"/>
    <w:rsid w:val="00DF525B"/>
    <w:rsid w:val="00DF5B3C"/>
    <w:rsid w:val="00DF5CA3"/>
    <w:rsid w:val="00DF61E8"/>
    <w:rsid w:val="00DF6B7C"/>
    <w:rsid w:val="00E01B54"/>
    <w:rsid w:val="00E02669"/>
    <w:rsid w:val="00E02B99"/>
    <w:rsid w:val="00E02C0C"/>
    <w:rsid w:val="00E02DBB"/>
    <w:rsid w:val="00E02EDB"/>
    <w:rsid w:val="00E03516"/>
    <w:rsid w:val="00E03B45"/>
    <w:rsid w:val="00E0499E"/>
    <w:rsid w:val="00E05DBD"/>
    <w:rsid w:val="00E05F7C"/>
    <w:rsid w:val="00E07227"/>
    <w:rsid w:val="00E07D72"/>
    <w:rsid w:val="00E101BE"/>
    <w:rsid w:val="00E10749"/>
    <w:rsid w:val="00E12AF9"/>
    <w:rsid w:val="00E12D49"/>
    <w:rsid w:val="00E14584"/>
    <w:rsid w:val="00E14661"/>
    <w:rsid w:val="00E156E8"/>
    <w:rsid w:val="00E20C7F"/>
    <w:rsid w:val="00E2130E"/>
    <w:rsid w:val="00E21AE3"/>
    <w:rsid w:val="00E262AB"/>
    <w:rsid w:val="00E2688A"/>
    <w:rsid w:val="00E27AEE"/>
    <w:rsid w:val="00E301EC"/>
    <w:rsid w:val="00E30513"/>
    <w:rsid w:val="00E30FBE"/>
    <w:rsid w:val="00E312F5"/>
    <w:rsid w:val="00E33759"/>
    <w:rsid w:val="00E34D4E"/>
    <w:rsid w:val="00E34E90"/>
    <w:rsid w:val="00E35D86"/>
    <w:rsid w:val="00E375B4"/>
    <w:rsid w:val="00E40A8F"/>
    <w:rsid w:val="00E40F4D"/>
    <w:rsid w:val="00E412B0"/>
    <w:rsid w:val="00E43B5A"/>
    <w:rsid w:val="00E43D56"/>
    <w:rsid w:val="00E47667"/>
    <w:rsid w:val="00E47F8D"/>
    <w:rsid w:val="00E50BFF"/>
    <w:rsid w:val="00E5165D"/>
    <w:rsid w:val="00E5272F"/>
    <w:rsid w:val="00E52AFC"/>
    <w:rsid w:val="00E5364F"/>
    <w:rsid w:val="00E53BAD"/>
    <w:rsid w:val="00E5423D"/>
    <w:rsid w:val="00E545F8"/>
    <w:rsid w:val="00E55915"/>
    <w:rsid w:val="00E566CB"/>
    <w:rsid w:val="00E56E99"/>
    <w:rsid w:val="00E57AAF"/>
    <w:rsid w:val="00E57FD7"/>
    <w:rsid w:val="00E61074"/>
    <w:rsid w:val="00E61706"/>
    <w:rsid w:val="00E6260B"/>
    <w:rsid w:val="00E63419"/>
    <w:rsid w:val="00E63566"/>
    <w:rsid w:val="00E6394E"/>
    <w:rsid w:val="00E6441B"/>
    <w:rsid w:val="00E65055"/>
    <w:rsid w:val="00E65B18"/>
    <w:rsid w:val="00E70733"/>
    <w:rsid w:val="00E708A1"/>
    <w:rsid w:val="00E7329A"/>
    <w:rsid w:val="00E73A5D"/>
    <w:rsid w:val="00E7441D"/>
    <w:rsid w:val="00E74C05"/>
    <w:rsid w:val="00E753DA"/>
    <w:rsid w:val="00E75490"/>
    <w:rsid w:val="00E763AC"/>
    <w:rsid w:val="00E76592"/>
    <w:rsid w:val="00E8065A"/>
    <w:rsid w:val="00E80C8C"/>
    <w:rsid w:val="00E81F24"/>
    <w:rsid w:val="00E82194"/>
    <w:rsid w:val="00E824CB"/>
    <w:rsid w:val="00E82F0C"/>
    <w:rsid w:val="00E83F15"/>
    <w:rsid w:val="00E83F84"/>
    <w:rsid w:val="00E84E8A"/>
    <w:rsid w:val="00E85523"/>
    <w:rsid w:val="00E85705"/>
    <w:rsid w:val="00E85A87"/>
    <w:rsid w:val="00E86776"/>
    <w:rsid w:val="00E879AB"/>
    <w:rsid w:val="00E879D1"/>
    <w:rsid w:val="00E87B7B"/>
    <w:rsid w:val="00E90509"/>
    <w:rsid w:val="00E90CF8"/>
    <w:rsid w:val="00E916D1"/>
    <w:rsid w:val="00E929FF"/>
    <w:rsid w:val="00E92E27"/>
    <w:rsid w:val="00E943B5"/>
    <w:rsid w:val="00E951A1"/>
    <w:rsid w:val="00E955B7"/>
    <w:rsid w:val="00E9648F"/>
    <w:rsid w:val="00E9681A"/>
    <w:rsid w:val="00EA0D5D"/>
    <w:rsid w:val="00EA138C"/>
    <w:rsid w:val="00EA293B"/>
    <w:rsid w:val="00EA2EC2"/>
    <w:rsid w:val="00EA314F"/>
    <w:rsid w:val="00EA3306"/>
    <w:rsid w:val="00EA3489"/>
    <w:rsid w:val="00EA397F"/>
    <w:rsid w:val="00EA41EB"/>
    <w:rsid w:val="00EA440F"/>
    <w:rsid w:val="00EA4E2A"/>
    <w:rsid w:val="00EA521D"/>
    <w:rsid w:val="00EA539B"/>
    <w:rsid w:val="00EA7A4A"/>
    <w:rsid w:val="00EB1886"/>
    <w:rsid w:val="00EB2819"/>
    <w:rsid w:val="00EB435D"/>
    <w:rsid w:val="00EB435F"/>
    <w:rsid w:val="00EB4E9F"/>
    <w:rsid w:val="00EC0149"/>
    <w:rsid w:val="00EC058A"/>
    <w:rsid w:val="00EC0F78"/>
    <w:rsid w:val="00EC13A8"/>
    <w:rsid w:val="00EC38F5"/>
    <w:rsid w:val="00EC471F"/>
    <w:rsid w:val="00EC575A"/>
    <w:rsid w:val="00EC7BA8"/>
    <w:rsid w:val="00ED0887"/>
    <w:rsid w:val="00ED203B"/>
    <w:rsid w:val="00ED354C"/>
    <w:rsid w:val="00ED39BA"/>
    <w:rsid w:val="00ED3A18"/>
    <w:rsid w:val="00ED3C81"/>
    <w:rsid w:val="00ED3F8F"/>
    <w:rsid w:val="00ED5919"/>
    <w:rsid w:val="00ED5948"/>
    <w:rsid w:val="00ED5D41"/>
    <w:rsid w:val="00ED5DDC"/>
    <w:rsid w:val="00ED6EA0"/>
    <w:rsid w:val="00ED7746"/>
    <w:rsid w:val="00ED7CF7"/>
    <w:rsid w:val="00ED7FF0"/>
    <w:rsid w:val="00EE0963"/>
    <w:rsid w:val="00EE1062"/>
    <w:rsid w:val="00EE16E7"/>
    <w:rsid w:val="00EE3189"/>
    <w:rsid w:val="00EE3371"/>
    <w:rsid w:val="00EE3A6D"/>
    <w:rsid w:val="00EE4320"/>
    <w:rsid w:val="00EE4EF0"/>
    <w:rsid w:val="00EF131E"/>
    <w:rsid w:val="00EF245B"/>
    <w:rsid w:val="00EF369B"/>
    <w:rsid w:val="00EF624A"/>
    <w:rsid w:val="00EF6FA8"/>
    <w:rsid w:val="00EF7F88"/>
    <w:rsid w:val="00F006D4"/>
    <w:rsid w:val="00F01E39"/>
    <w:rsid w:val="00F01EA6"/>
    <w:rsid w:val="00F02E8C"/>
    <w:rsid w:val="00F04BB2"/>
    <w:rsid w:val="00F05B9E"/>
    <w:rsid w:val="00F065DF"/>
    <w:rsid w:val="00F070AE"/>
    <w:rsid w:val="00F072F0"/>
    <w:rsid w:val="00F07A9F"/>
    <w:rsid w:val="00F102E6"/>
    <w:rsid w:val="00F1114E"/>
    <w:rsid w:val="00F115CE"/>
    <w:rsid w:val="00F12B01"/>
    <w:rsid w:val="00F13370"/>
    <w:rsid w:val="00F15D1B"/>
    <w:rsid w:val="00F1710F"/>
    <w:rsid w:val="00F1752B"/>
    <w:rsid w:val="00F20C20"/>
    <w:rsid w:val="00F24EFA"/>
    <w:rsid w:val="00F2639E"/>
    <w:rsid w:val="00F2721D"/>
    <w:rsid w:val="00F31BA4"/>
    <w:rsid w:val="00F31CBF"/>
    <w:rsid w:val="00F31D30"/>
    <w:rsid w:val="00F323C8"/>
    <w:rsid w:val="00F34137"/>
    <w:rsid w:val="00F34999"/>
    <w:rsid w:val="00F35A8A"/>
    <w:rsid w:val="00F35B6B"/>
    <w:rsid w:val="00F37796"/>
    <w:rsid w:val="00F41680"/>
    <w:rsid w:val="00F42384"/>
    <w:rsid w:val="00F43237"/>
    <w:rsid w:val="00F43417"/>
    <w:rsid w:val="00F44C26"/>
    <w:rsid w:val="00F45029"/>
    <w:rsid w:val="00F45FBA"/>
    <w:rsid w:val="00F460AD"/>
    <w:rsid w:val="00F4653C"/>
    <w:rsid w:val="00F465C2"/>
    <w:rsid w:val="00F470D0"/>
    <w:rsid w:val="00F4769E"/>
    <w:rsid w:val="00F504FA"/>
    <w:rsid w:val="00F50ABE"/>
    <w:rsid w:val="00F51625"/>
    <w:rsid w:val="00F51DF7"/>
    <w:rsid w:val="00F53570"/>
    <w:rsid w:val="00F53680"/>
    <w:rsid w:val="00F538E5"/>
    <w:rsid w:val="00F54467"/>
    <w:rsid w:val="00F563E2"/>
    <w:rsid w:val="00F6097B"/>
    <w:rsid w:val="00F61FF1"/>
    <w:rsid w:val="00F628D7"/>
    <w:rsid w:val="00F6324A"/>
    <w:rsid w:val="00F65275"/>
    <w:rsid w:val="00F65FEE"/>
    <w:rsid w:val="00F7090C"/>
    <w:rsid w:val="00F73CE0"/>
    <w:rsid w:val="00F74C29"/>
    <w:rsid w:val="00F7568A"/>
    <w:rsid w:val="00F75D79"/>
    <w:rsid w:val="00F76128"/>
    <w:rsid w:val="00F76BA9"/>
    <w:rsid w:val="00F8131E"/>
    <w:rsid w:val="00F81F01"/>
    <w:rsid w:val="00F82338"/>
    <w:rsid w:val="00F8282B"/>
    <w:rsid w:val="00F82A41"/>
    <w:rsid w:val="00F83035"/>
    <w:rsid w:val="00F84D5B"/>
    <w:rsid w:val="00F855D2"/>
    <w:rsid w:val="00F85979"/>
    <w:rsid w:val="00F85A6D"/>
    <w:rsid w:val="00F8701F"/>
    <w:rsid w:val="00F87415"/>
    <w:rsid w:val="00F94032"/>
    <w:rsid w:val="00F957ED"/>
    <w:rsid w:val="00F95863"/>
    <w:rsid w:val="00F95BB8"/>
    <w:rsid w:val="00F95E55"/>
    <w:rsid w:val="00FA0927"/>
    <w:rsid w:val="00FA1596"/>
    <w:rsid w:val="00FA1DD3"/>
    <w:rsid w:val="00FA2248"/>
    <w:rsid w:val="00FA2AAE"/>
    <w:rsid w:val="00FA41D4"/>
    <w:rsid w:val="00FA6D0B"/>
    <w:rsid w:val="00FA74AB"/>
    <w:rsid w:val="00FB0655"/>
    <w:rsid w:val="00FB0BA6"/>
    <w:rsid w:val="00FB10CA"/>
    <w:rsid w:val="00FB11F1"/>
    <w:rsid w:val="00FB1758"/>
    <w:rsid w:val="00FB65B9"/>
    <w:rsid w:val="00FB6B1D"/>
    <w:rsid w:val="00FB6D19"/>
    <w:rsid w:val="00FC1699"/>
    <w:rsid w:val="00FC1826"/>
    <w:rsid w:val="00FC24B3"/>
    <w:rsid w:val="00FC37C4"/>
    <w:rsid w:val="00FC3BEE"/>
    <w:rsid w:val="00FC4908"/>
    <w:rsid w:val="00FC510E"/>
    <w:rsid w:val="00FC59DB"/>
    <w:rsid w:val="00FC7C11"/>
    <w:rsid w:val="00FD027C"/>
    <w:rsid w:val="00FD0B04"/>
    <w:rsid w:val="00FD1028"/>
    <w:rsid w:val="00FD32DF"/>
    <w:rsid w:val="00FD424C"/>
    <w:rsid w:val="00FD54DD"/>
    <w:rsid w:val="00FD67F7"/>
    <w:rsid w:val="00FE032D"/>
    <w:rsid w:val="00FE169F"/>
    <w:rsid w:val="00FE1B3C"/>
    <w:rsid w:val="00FE272B"/>
    <w:rsid w:val="00FE39C7"/>
    <w:rsid w:val="00FE5388"/>
    <w:rsid w:val="00FE5D50"/>
    <w:rsid w:val="00FE5DD1"/>
    <w:rsid w:val="00FE5F97"/>
    <w:rsid w:val="00FE6252"/>
    <w:rsid w:val="00FE6D9E"/>
    <w:rsid w:val="00FE7472"/>
    <w:rsid w:val="00FE7C80"/>
    <w:rsid w:val="00FF01BB"/>
    <w:rsid w:val="00FF1B04"/>
    <w:rsid w:val="00FF1D47"/>
    <w:rsid w:val="00FF4B25"/>
    <w:rsid w:val="00FF5C2A"/>
    <w:rsid w:val="00FF656E"/>
    <w:rsid w:val="112B0193"/>
    <w:rsid w:val="12C34FF8"/>
    <w:rsid w:val="1B471B26"/>
    <w:rsid w:val="1F0DCC27"/>
    <w:rsid w:val="213B4F0F"/>
    <w:rsid w:val="293DEF6E"/>
    <w:rsid w:val="37100FF2"/>
    <w:rsid w:val="37514396"/>
    <w:rsid w:val="3A4061F8"/>
    <w:rsid w:val="3B631B6D"/>
    <w:rsid w:val="3FD7AA80"/>
    <w:rsid w:val="45453F16"/>
    <w:rsid w:val="483143B1"/>
    <w:rsid w:val="4D3B7A0A"/>
    <w:rsid w:val="4FDF8320"/>
    <w:rsid w:val="510530FE"/>
    <w:rsid w:val="518755F5"/>
    <w:rsid w:val="579F754F"/>
    <w:rsid w:val="5FDB7B5B"/>
    <w:rsid w:val="6BFF9BEC"/>
    <w:rsid w:val="6ED3130D"/>
    <w:rsid w:val="6FBDCE67"/>
    <w:rsid w:val="77FC9E53"/>
    <w:rsid w:val="7A900067"/>
    <w:rsid w:val="7BEFF9C7"/>
    <w:rsid w:val="7CFB6DD1"/>
    <w:rsid w:val="7F7F13FB"/>
    <w:rsid w:val="AECB6AF0"/>
    <w:rsid w:val="AFBFB1DB"/>
    <w:rsid w:val="B5CB7C7C"/>
    <w:rsid w:val="BB3F7880"/>
    <w:rsid w:val="BFD76EA4"/>
    <w:rsid w:val="E4EFBCCA"/>
    <w:rsid w:val="E65E1D7B"/>
    <w:rsid w:val="EDBFF3B1"/>
    <w:rsid w:val="EEDBD2B2"/>
    <w:rsid w:val="EFDCD7BC"/>
    <w:rsid w:val="F36F54C4"/>
    <w:rsid w:val="FBBD5349"/>
    <w:rsid w:val="FD9B1016"/>
    <w:rsid w:val="FDD4F7D7"/>
    <w:rsid w:val="FDFF0FFB"/>
    <w:rsid w:val="FF2EB6F8"/>
    <w:rsid w:val="FFE2B02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qFormat="1" w:uiPriority="39" w:semiHidden="0"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after="50" w:afterLines="50"/>
      <w:jc w:val="both"/>
    </w:pPr>
    <w:rPr>
      <w:rFonts w:ascii="思源黑体 CN Light" w:hAnsi="思源黑体 CN Light" w:eastAsia="思源黑体 CN Light" w:cs="思源黑体 CN Light"/>
      <w:kern w:val="2"/>
      <w:sz w:val="24"/>
      <w:szCs w:val="22"/>
      <w:lang w:val="en-US" w:eastAsia="zh-CN" w:bidi="ar-SA"/>
    </w:rPr>
  </w:style>
  <w:style w:type="paragraph" w:styleId="2">
    <w:name w:val="heading 1"/>
    <w:basedOn w:val="1"/>
    <w:next w:val="1"/>
    <w:link w:val="26"/>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7"/>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numPr>
        <w:ilvl w:val="2"/>
        <w:numId w:val="1"/>
      </w:numPr>
      <w:spacing w:before="260" w:after="260" w:line="415" w:lineRule="auto"/>
      <w:outlineLvl w:val="2"/>
    </w:pPr>
    <w:rPr>
      <w:b/>
      <w:bCs/>
      <w:szCs w:val="32"/>
    </w:rPr>
  </w:style>
  <w:style w:type="paragraph" w:styleId="5">
    <w:name w:val="heading 4"/>
    <w:basedOn w:val="1"/>
    <w:next w:val="1"/>
    <w:link w:val="51"/>
    <w:unhideWhenUsed/>
    <w:qFormat/>
    <w:uiPriority w:val="9"/>
    <w:pPr>
      <w:keepNext/>
      <w:keepLines/>
      <w:spacing w:before="280" w:after="290" w:afterLines="0" w:line="372" w:lineRule="auto"/>
      <w:outlineLvl w:val="3"/>
    </w:pPr>
    <w:rPr>
      <w:b/>
    </w:rPr>
  </w:style>
  <w:style w:type="paragraph" w:styleId="6">
    <w:name w:val="heading 5"/>
    <w:basedOn w:val="1"/>
    <w:next w:val="1"/>
    <w:link w:val="59"/>
    <w:unhideWhenUsed/>
    <w:qFormat/>
    <w:uiPriority w:val="9"/>
    <w:pPr>
      <w:keepNext/>
      <w:keepLines/>
      <w:spacing w:before="280" w:after="290" w:afterLines="0" w:line="372" w:lineRule="auto"/>
      <w:outlineLvl w:val="4"/>
    </w:pPr>
    <w:rPr>
      <w:b/>
    </w:rPr>
  </w:style>
  <w:style w:type="character" w:default="1" w:styleId="18">
    <w:name w:val="Default Paragraph Font"/>
    <w:semiHidden/>
    <w:unhideWhenUsed/>
    <w:uiPriority w:val="1"/>
  </w:style>
  <w:style w:type="table" w:default="1" w:styleId="16">
    <w:name w:val="Normal Table"/>
    <w:semiHidden/>
    <w:unhideWhenUsed/>
    <w:qFormat/>
    <w:uiPriority w:val="99"/>
    <w:tblPr>
      <w:tblCellMar>
        <w:top w:w="0" w:type="dxa"/>
        <w:left w:w="108" w:type="dxa"/>
        <w:bottom w:w="0" w:type="dxa"/>
        <w:right w:w="108" w:type="dxa"/>
      </w:tblCellMar>
    </w:tblPr>
  </w:style>
  <w:style w:type="paragraph" w:styleId="7">
    <w:name w:val="annotation text"/>
    <w:basedOn w:val="1"/>
    <w:link w:val="40"/>
    <w:semiHidden/>
    <w:unhideWhenUsed/>
    <w:qFormat/>
    <w:uiPriority w:val="99"/>
    <w:pPr>
      <w:jc w:val="left"/>
    </w:pPr>
  </w:style>
  <w:style w:type="paragraph" w:styleId="8">
    <w:name w:val="toc 5"/>
    <w:basedOn w:val="1"/>
    <w:next w:val="1"/>
    <w:unhideWhenUsed/>
    <w:qFormat/>
    <w:uiPriority w:val="39"/>
    <w:pPr>
      <w:ind w:left="1680" w:leftChars="800"/>
    </w:pPr>
  </w:style>
  <w:style w:type="paragraph" w:styleId="9">
    <w:name w:val="toc 3"/>
    <w:basedOn w:val="1"/>
    <w:next w:val="1"/>
    <w:unhideWhenUsed/>
    <w:qFormat/>
    <w:uiPriority w:val="39"/>
    <w:pPr>
      <w:widowControl/>
      <w:ind w:left="851"/>
      <w:jc w:val="left"/>
    </w:pPr>
    <w:rPr>
      <w:rFonts w:cs="Times New Roman"/>
      <w:kern w:val="0"/>
      <w:sz w:val="20"/>
    </w:rPr>
  </w:style>
  <w:style w:type="paragraph" w:styleId="10">
    <w:name w:val="footer"/>
    <w:basedOn w:val="1"/>
    <w:link w:val="24"/>
    <w:unhideWhenUsed/>
    <w:qFormat/>
    <w:uiPriority w:val="99"/>
    <w:pPr>
      <w:tabs>
        <w:tab w:val="center" w:pos="4153"/>
        <w:tab w:val="right" w:pos="8306"/>
      </w:tabs>
      <w:snapToGrid w:val="0"/>
      <w:jc w:val="left"/>
    </w:pPr>
    <w:rPr>
      <w:sz w:val="18"/>
      <w:szCs w:val="18"/>
    </w:rPr>
  </w:style>
  <w:style w:type="paragraph" w:styleId="11">
    <w:name w:val="header"/>
    <w:basedOn w:val="1"/>
    <w:link w:val="23"/>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toc 1"/>
    <w:basedOn w:val="1"/>
    <w:next w:val="1"/>
    <w:unhideWhenUsed/>
    <w:qFormat/>
    <w:uiPriority w:val="39"/>
    <w:pPr>
      <w:tabs>
        <w:tab w:val="right" w:leader="dot" w:pos="8296"/>
      </w:tabs>
      <w:spacing w:after="156"/>
    </w:pPr>
    <w:rPr>
      <w:rFonts w:cs="Times New Roman"/>
      <w:b/>
      <w:bCs/>
      <w:kern w:val="44"/>
      <w:sz w:val="28"/>
      <w:szCs w:val="28"/>
    </w:rPr>
  </w:style>
  <w:style w:type="paragraph" w:styleId="13">
    <w:name w:val="toc 2"/>
    <w:basedOn w:val="1"/>
    <w:next w:val="1"/>
    <w:unhideWhenUsed/>
    <w:qFormat/>
    <w:uiPriority w:val="39"/>
    <w:pPr>
      <w:tabs>
        <w:tab w:val="right" w:leader="dot" w:pos="8296"/>
      </w:tabs>
      <w:ind w:left="480" w:leftChars="200"/>
    </w:pPr>
    <w:rPr>
      <w:rFonts w:cs="Times New Roman"/>
    </w:rPr>
  </w:style>
  <w:style w:type="paragraph" w:styleId="14">
    <w:name w:val="Normal (Web)"/>
    <w:basedOn w:val="1"/>
    <w:semiHidden/>
    <w:unhideWhenUsed/>
    <w:qFormat/>
    <w:uiPriority w:val="99"/>
    <w:pPr>
      <w:widowControl/>
      <w:spacing w:before="100" w:beforeAutospacing="1" w:after="100" w:afterAutospacing="1"/>
      <w:jc w:val="left"/>
    </w:pPr>
    <w:rPr>
      <w:rFonts w:ascii="宋体" w:hAnsi="宋体" w:cs="宋体"/>
      <w:kern w:val="0"/>
      <w:szCs w:val="24"/>
    </w:rPr>
  </w:style>
  <w:style w:type="paragraph" w:styleId="15">
    <w:name w:val="annotation subject"/>
    <w:basedOn w:val="7"/>
    <w:next w:val="7"/>
    <w:link w:val="41"/>
    <w:semiHidden/>
    <w:unhideWhenUsed/>
    <w:qFormat/>
    <w:uiPriority w:val="99"/>
    <w:rPr>
      <w:b/>
      <w:bCs/>
    </w:rPr>
  </w:style>
  <w:style w:type="table" w:styleId="17">
    <w:name w:val="Table Grid"/>
    <w:basedOn w:val="16"/>
    <w:qFormat/>
    <w:uiPriority w:val="39"/>
    <w:rPr>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Strong"/>
    <w:basedOn w:val="18"/>
    <w:qFormat/>
    <w:uiPriority w:val="22"/>
    <w:rPr>
      <w:b/>
    </w:rPr>
  </w:style>
  <w:style w:type="character" w:styleId="20">
    <w:name w:val="FollowedHyperlink"/>
    <w:basedOn w:val="18"/>
    <w:semiHidden/>
    <w:unhideWhenUsed/>
    <w:qFormat/>
    <w:uiPriority w:val="99"/>
    <w:rPr>
      <w:color w:val="954F72" w:themeColor="followedHyperlink"/>
      <w:u w:val="single"/>
      <w14:textFill>
        <w14:solidFill>
          <w14:schemeClr w14:val="folHlink"/>
        </w14:solidFill>
      </w14:textFill>
    </w:rPr>
  </w:style>
  <w:style w:type="character" w:styleId="21">
    <w:name w:val="Hyperlink"/>
    <w:basedOn w:val="18"/>
    <w:unhideWhenUsed/>
    <w:qFormat/>
    <w:uiPriority w:val="99"/>
    <w:rPr>
      <w:color w:val="0563C1" w:themeColor="hyperlink"/>
      <w:u w:val="single"/>
      <w14:textFill>
        <w14:solidFill>
          <w14:schemeClr w14:val="hlink"/>
        </w14:solidFill>
      </w14:textFill>
    </w:rPr>
  </w:style>
  <w:style w:type="character" w:styleId="22">
    <w:name w:val="annotation reference"/>
    <w:basedOn w:val="18"/>
    <w:semiHidden/>
    <w:unhideWhenUsed/>
    <w:qFormat/>
    <w:uiPriority w:val="99"/>
    <w:rPr>
      <w:sz w:val="16"/>
      <w:szCs w:val="16"/>
    </w:rPr>
  </w:style>
  <w:style w:type="character" w:customStyle="1" w:styleId="23">
    <w:name w:val="页眉 字符"/>
    <w:basedOn w:val="18"/>
    <w:link w:val="11"/>
    <w:qFormat/>
    <w:uiPriority w:val="99"/>
    <w:rPr>
      <w:sz w:val="18"/>
      <w:szCs w:val="18"/>
    </w:rPr>
  </w:style>
  <w:style w:type="character" w:customStyle="1" w:styleId="24">
    <w:name w:val="页脚 字符"/>
    <w:basedOn w:val="18"/>
    <w:link w:val="10"/>
    <w:qFormat/>
    <w:uiPriority w:val="99"/>
    <w:rPr>
      <w:sz w:val="18"/>
      <w:szCs w:val="18"/>
    </w:rPr>
  </w:style>
  <w:style w:type="paragraph" w:styleId="25">
    <w:name w:val="List Paragraph"/>
    <w:basedOn w:val="1"/>
    <w:qFormat/>
    <w:uiPriority w:val="1"/>
    <w:pPr>
      <w:ind w:firstLine="420" w:firstLineChars="200"/>
    </w:pPr>
  </w:style>
  <w:style w:type="character" w:customStyle="1" w:styleId="26">
    <w:name w:val="标题 1 字符"/>
    <w:basedOn w:val="18"/>
    <w:link w:val="2"/>
    <w:qFormat/>
    <w:uiPriority w:val="9"/>
    <w:rPr>
      <w:b/>
      <w:bCs/>
      <w:kern w:val="44"/>
      <w:sz w:val="44"/>
      <w:szCs w:val="44"/>
    </w:rPr>
  </w:style>
  <w:style w:type="character" w:customStyle="1" w:styleId="27">
    <w:name w:val="标题 2 字符"/>
    <w:basedOn w:val="18"/>
    <w:link w:val="3"/>
    <w:qFormat/>
    <w:uiPriority w:val="9"/>
    <w:rPr>
      <w:rFonts w:asciiTheme="majorHAnsi" w:hAnsiTheme="majorHAnsi" w:eastAsiaTheme="majorEastAsia" w:cstheme="majorBidi"/>
      <w:b/>
      <w:bCs/>
      <w:kern w:val="2"/>
      <w:sz w:val="32"/>
      <w:szCs w:val="32"/>
    </w:rPr>
  </w:style>
  <w:style w:type="character" w:customStyle="1" w:styleId="28">
    <w:name w:val="filename"/>
    <w:basedOn w:val="18"/>
    <w:qFormat/>
    <w:uiPriority w:val="0"/>
  </w:style>
  <w:style w:type="character" w:customStyle="1" w:styleId="29">
    <w:name w:val="extension"/>
    <w:basedOn w:val="18"/>
    <w:qFormat/>
    <w:uiPriority w:val="0"/>
  </w:style>
  <w:style w:type="character" w:customStyle="1" w:styleId="30">
    <w:name w:val="未处理的提及1"/>
    <w:basedOn w:val="18"/>
    <w:semiHidden/>
    <w:unhideWhenUsed/>
    <w:qFormat/>
    <w:uiPriority w:val="99"/>
    <w:rPr>
      <w:color w:val="605E5C"/>
      <w:shd w:val="clear" w:color="auto" w:fill="E1DFDD"/>
    </w:rPr>
  </w:style>
  <w:style w:type="table" w:customStyle="1" w:styleId="31">
    <w:name w:val="无格式表格 11"/>
    <w:basedOn w:val="16"/>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character" w:customStyle="1" w:styleId="32">
    <w:name w:val="标题 3 字符"/>
    <w:basedOn w:val="18"/>
    <w:link w:val="4"/>
    <w:qFormat/>
    <w:uiPriority w:val="9"/>
    <w:rPr>
      <w:rFonts w:ascii="思源黑体 CN Light" w:hAnsi="思源黑体 CN Light" w:eastAsia="思源黑体 CN Light" w:cs="思源黑体 CN Light"/>
      <w:b/>
      <w:bCs/>
      <w:kern w:val="2"/>
      <w:sz w:val="24"/>
      <w:szCs w:val="32"/>
    </w:rPr>
  </w:style>
  <w:style w:type="paragraph" w:customStyle="1" w:styleId="33">
    <w:name w:val="TOC 标题1"/>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34">
    <w:name w:val="未处理的提及2"/>
    <w:basedOn w:val="18"/>
    <w:semiHidden/>
    <w:unhideWhenUsed/>
    <w:qFormat/>
    <w:uiPriority w:val="99"/>
    <w:rPr>
      <w:color w:val="605E5C"/>
      <w:shd w:val="clear" w:color="auto" w:fill="E1DFDD"/>
    </w:rPr>
  </w:style>
  <w:style w:type="paragraph" w:customStyle="1" w:styleId="35">
    <w:name w:val="一级标题"/>
    <w:basedOn w:val="2"/>
    <w:link w:val="37"/>
    <w:qFormat/>
    <w:uiPriority w:val="0"/>
    <w:pPr>
      <w:numPr>
        <w:ilvl w:val="0"/>
        <w:numId w:val="1"/>
      </w:numPr>
      <w:spacing w:line="360" w:lineRule="auto"/>
      <w:jc w:val="center"/>
    </w:pPr>
    <w:rPr>
      <w:sz w:val="28"/>
      <w:szCs w:val="28"/>
    </w:rPr>
  </w:style>
  <w:style w:type="paragraph" w:customStyle="1" w:styleId="36">
    <w:name w:val="二级标题"/>
    <w:basedOn w:val="3"/>
    <w:link w:val="38"/>
    <w:qFormat/>
    <w:uiPriority w:val="0"/>
    <w:pPr>
      <w:numPr>
        <w:ilvl w:val="1"/>
        <w:numId w:val="1"/>
      </w:numPr>
      <w:spacing w:before="0" w:line="360" w:lineRule="auto"/>
    </w:pPr>
    <w:rPr>
      <w:rFonts w:ascii="思源黑体 CN Light" w:hAnsi="思源黑体 CN Light" w:eastAsia="思源黑体 CN Light" w:cs="思源黑体 CN Light"/>
      <w:color w:val="000000"/>
      <w:kern w:val="0"/>
      <w:sz w:val="24"/>
      <w:szCs w:val="24"/>
    </w:rPr>
  </w:style>
  <w:style w:type="character" w:customStyle="1" w:styleId="37">
    <w:name w:val="一级标题 字符"/>
    <w:basedOn w:val="26"/>
    <w:link w:val="35"/>
    <w:qFormat/>
    <w:uiPriority w:val="0"/>
    <w:rPr>
      <w:rFonts w:ascii="思源黑体 CN Light" w:hAnsi="思源黑体 CN Light" w:eastAsia="思源黑体 CN Light" w:cs="思源黑体 CN Light"/>
      <w:kern w:val="44"/>
      <w:sz w:val="28"/>
      <w:szCs w:val="28"/>
    </w:rPr>
  </w:style>
  <w:style w:type="character" w:customStyle="1" w:styleId="38">
    <w:name w:val="二级标题 字符"/>
    <w:basedOn w:val="27"/>
    <w:link w:val="36"/>
    <w:qFormat/>
    <w:uiPriority w:val="0"/>
    <w:rPr>
      <w:rFonts w:ascii="思源黑体 CN Light" w:hAnsi="思源黑体 CN Light" w:eastAsia="思源黑体 CN Light" w:cs="思源黑体 CN Light"/>
      <w:color w:val="000000"/>
      <w:kern w:val="2"/>
      <w:sz w:val="24"/>
      <w:szCs w:val="24"/>
    </w:rPr>
  </w:style>
  <w:style w:type="character" w:customStyle="1" w:styleId="39">
    <w:name w:val="未处理的提及3"/>
    <w:basedOn w:val="18"/>
    <w:semiHidden/>
    <w:unhideWhenUsed/>
    <w:qFormat/>
    <w:uiPriority w:val="99"/>
    <w:rPr>
      <w:color w:val="605E5C"/>
      <w:shd w:val="clear" w:color="auto" w:fill="E1DFDD"/>
    </w:rPr>
  </w:style>
  <w:style w:type="character" w:customStyle="1" w:styleId="40">
    <w:name w:val="批注文字 字符"/>
    <w:basedOn w:val="18"/>
    <w:link w:val="7"/>
    <w:semiHidden/>
    <w:qFormat/>
    <w:uiPriority w:val="99"/>
    <w:rPr>
      <w:rFonts w:ascii="Times New Roman" w:hAnsi="Times New Roman" w:eastAsia="宋体"/>
      <w:kern w:val="2"/>
      <w:sz w:val="24"/>
      <w:szCs w:val="22"/>
    </w:rPr>
  </w:style>
  <w:style w:type="character" w:customStyle="1" w:styleId="41">
    <w:name w:val="批注主题 字符"/>
    <w:basedOn w:val="40"/>
    <w:link w:val="15"/>
    <w:semiHidden/>
    <w:qFormat/>
    <w:uiPriority w:val="99"/>
    <w:rPr>
      <w:rFonts w:ascii="Times New Roman" w:hAnsi="Times New Roman" w:eastAsia="宋体"/>
      <w:b/>
      <w:bCs/>
      <w:kern w:val="2"/>
      <w:sz w:val="24"/>
      <w:szCs w:val="22"/>
    </w:rPr>
  </w:style>
  <w:style w:type="paragraph" w:customStyle="1" w:styleId="42">
    <w:name w:val="TOC 标题2"/>
    <w:basedOn w:val="2"/>
    <w:next w:val="1"/>
    <w:unhideWhenUsed/>
    <w:qFormat/>
    <w:uiPriority w:val="39"/>
    <w:pPr>
      <w:widowControl/>
      <w:spacing w:before="240" w:after="0" w:afterLines="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43">
    <w:name w:val="c-red"/>
    <w:basedOn w:val="18"/>
    <w:qFormat/>
    <w:uiPriority w:val="0"/>
  </w:style>
  <w:style w:type="character" w:customStyle="1" w:styleId="44">
    <w:name w:val="link-type"/>
    <w:basedOn w:val="18"/>
    <w:qFormat/>
    <w:uiPriority w:val="0"/>
  </w:style>
  <w:style w:type="paragraph" w:customStyle="1" w:styleId="45">
    <w:name w:val="msonormal"/>
    <w:basedOn w:val="1"/>
    <w:qFormat/>
    <w:uiPriority w:val="0"/>
    <w:pPr>
      <w:widowControl/>
      <w:spacing w:before="100" w:beforeAutospacing="1" w:after="100" w:afterLines="0" w:afterAutospacing="1"/>
      <w:jc w:val="left"/>
    </w:pPr>
    <w:rPr>
      <w:rFonts w:ascii="宋体" w:hAnsi="宋体" w:cs="宋体"/>
      <w:kern w:val="0"/>
      <w:szCs w:val="24"/>
    </w:rPr>
  </w:style>
  <w:style w:type="paragraph" w:customStyle="1" w:styleId="46">
    <w:name w:val="font5"/>
    <w:basedOn w:val="1"/>
    <w:qFormat/>
    <w:uiPriority w:val="0"/>
    <w:pPr>
      <w:widowControl/>
      <w:spacing w:before="100" w:beforeAutospacing="1" w:after="100" w:afterLines="0" w:afterAutospacing="1"/>
      <w:jc w:val="left"/>
    </w:pPr>
    <w:rPr>
      <w:rFonts w:ascii="宋体" w:hAnsi="宋体" w:cs="宋体"/>
      <w:kern w:val="0"/>
      <w:sz w:val="18"/>
      <w:szCs w:val="18"/>
    </w:rPr>
  </w:style>
  <w:style w:type="paragraph" w:customStyle="1" w:styleId="47">
    <w:name w:val="font6"/>
    <w:basedOn w:val="1"/>
    <w:qFormat/>
    <w:uiPriority w:val="0"/>
    <w:pPr>
      <w:widowControl/>
      <w:spacing w:before="100" w:beforeAutospacing="1" w:after="100" w:afterLines="0" w:afterAutospacing="1"/>
      <w:jc w:val="left"/>
    </w:pPr>
    <w:rPr>
      <w:rFonts w:ascii="宋体" w:hAnsi="宋体" w:cs="宋体"/>
      <w:kern w:val="0"/>
      <w:sz w:val="18"/>
      <w:szCs w:val="18"/>
    </w:rPr>
  </w:style>
  <w:style w:type="paragraph" w:customStyle="1" w:styleId="48">
    <w:name w:val="xl65"/>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Lines="0" w:afterAutospacing="1"/>
      <w:jc w:val="left"/>
    </w:pPr>
    <w:rPr>
      <w:rFonts w:ascii="微软雅黑" w:hAnsi="微软雅黑" w:eastAsia="微软雅黑" w:cs="宋体"/>
      <w:kern w:val="0"/>
      <w:szCs w:val="24"/>
    </w:rPr>
  </w:style>
  <w:style w:type="paragraph" w:customStyle="1" w:styleId="49">
    <w:name w:val="xl66"/>
    <w:basedOn w:val="1"/>
    <w:qFormat/>
    <w:uiPriority w:val="0"/>
    <w:pPr>
      <w:widowControl/>
      <w:pBdr>
        <w:top w:val="single" w:color="auto" w:sz="4" w:space="0"/>
        <w:left w:val="single" w:color="auto" w:sz="4" w:space="0"/>
        <w:bottom w:val="single" w:color="auto" w:sz="4" w:space="0"/>
        <w:right w:val="single" w:color="auto" w:sz="4" w:space="0"/>
      </w:pBdr>
      <w:shd w:val="clear" w:color="000000" w:fill="4874CB"/>
      <w:spacing w:before="100" w:beforeAutospacing="1" w:after="100" w:afterLines="0" w:afterAutospacing="1"/>
      <w:jc w:val="left"/>
    </w:pPr>
    <w:rPr>
      <w:rFonts w:ascii="微软雅黑" w:hAnsi="微软雅黑" w:eastAsia="微软雅黑" w:cs="宋体"/>
      <w:b/>
      <w:bCs/>
      <w:color w:val="FFFFFF"/>
      <w:kern w:val="0"/>
      <w:szCs w:val="24"/>
    </w:rPr>
  </w:style>
  <w:style w:type="paragraph" w:customStyle="1" w:styleId="50">
    <w:name w:val="xl67"/>
    <w:basedOn w:val="1"/>
    <w:qFormat/>
    <w:uiPriority w:val="0"/>
    <w:pPr>
      <w:widowControl/>
      <w:pBdr>
        <w:top w:val="single" w:color="auto" w:sz="4" w:space="0"/>
        <w:left w:val="single" w:color="auto" w:sz="4" w:space="0"/>
        <w:bottom w:val="single" w:color="auto" w:sz="4" w:space="0"/>
        <w:right w:val="single" w:color="auto" w:sz="4" w:space="0"/>
      </w:pBdr>
      <w:spacing w:before="100" w:beforeAutospacing="1" w:after="100" w:afterLines="0" w:afterAutospacing="1"/>
      <w:jc w:val="left"/>
    </w:pPr>
    <w:rPr>
      <w:rFonts w:ascii="微软雅黑" w:hAnsi="微软雅黑" w:eastAsia="微软雅黑" w:cs="宋体"/>
      <w:color w:val="E54C5E"/>
      <w:kern w:val="0"/>
      <w:szCs w:val="24"/>
    </w:rPr>
  </w:style>
  <w:style w:type="character" w:customStyle="1" w:styleId="51">
    <w:name w:val="标题 4 字符"/>
    <w:link w:val="5"/>
    <w:qFormat/>
    <w:uiPriority w:val="9"/>
    <w:rPr>
      <w:rFonts w:ascii="思源黑体 CN Light" w:hAnsi="思源黑体 CN Light" w:eastAsia="思源黑体 CN Light" w:cs="思源黑体 CN Light"/>
      <w:b/>
      <w:kern w:val="2"/>
      <w:sz w:val="24"/>
      <w:szCs w:val="22"/>
    </w:rPr>
  </w:style>
  <w:style w:type="paragraph" w:customStyle="1" w:styleId="52">
    <w:name w:val="修订1"/>
    <w:hidden/>
    <w:unhideWhenUsed/>
    <w:uiPriority w:val="99"/>
    <w:rPr>
      <w:rFonts w:ascii="Times New Roman" w:hAnsi="Times New Roman" w:eastAsia="宋体" w:cstheme="minorBidi"/>
      <w:kern w:val="2"/>
      <w:sz w:val="24"/>
      <w:szCs w:val="22"/>
      <w:lang w:val="en-US" w:eastAsia="zh-CN" w:bidi="ar-SA"/>
    </w:rPr>
  </w:style>
  <w:style w:type="character" w:customStyle="1" w:styleId="53">
    <w:name w:val="未处理的提及4"/>
    <w:basedOn w:val="18"/>
    <w:semiHidden/>
    <w:unhideWhenUsed/>
    <w:uiPriority w:val="99"/>
    <w:rPr>
      <w:color w:val="605E5C"/>
      <w:shd w:val="clear" w:color="auto" w:fill="E1DFDD"/>
    </w:rPr>
  </w:style>
  <w:style w:type="paragraph" w:customStyle="1" w:styleId="54">
    <w:name w:val="566ba9ff-a5b0-4b6f-bbdf-c3ab41993fc2"/>
    <w:basedOn w:val="5"/>
    <w:next w:val="55"/>
    <w:link w:val="56"/>
    <w:uiPriority w:val="0"/>
    <w:pPr>
      <w:adjustRightInd w:val="0"/>
      <w:spacing w:before="0" w:after="0" w:line="288" w:lineRule="auto"/>
      <w:jc w:val="left"/>
    </w:pPr>
    <w:rPr>
      <w:rFonts w:ascii="微软雅黑" w:hAnsi="微软雅黑" w:eastAsia="微软雅黑"/>
      <w:bCs/>
      <w:color w:val="000000"/>
    </w:rPr>
  </w:style>
  <w:style w:type="paragraph" w:customStyle="1" w:styleId="55">
    <w:name w:val="acbfdd8b-e11b-4d36-88ff-6049b138f862"/>
    <w:basedOn w:val="1"/>
    <w:link w:val="57"/>
    <w:uiPriority w:val="0"/>
    <w:pPr>
      <w:adjustRightInd w:val="0"/>
      <w:spacing w:after="0" w:line="288" w:lineRule="auto"/>
      <w:jc w:val="left"/>
    </w:pPr>
    <w:rPr>
      <w:rFonts w:ascii="微软雅黑" w:hAnsi="微软雅黑" w:eastAsia="微软雅黑"/>
      <w:bCs/>
      <w:color w:val="000000"/>
      <w:sz w:val="22"/>
    </w:rPr>
  </w:style>
  <w:style w:type="character" w:customStyle="1" w:styleId="56">
    <w:name w:val="566ba9ff-a5b0-4b6f-bbdf-c3ab41993fc2 字符"/>
    <w:basedOn w:val="32"/>
    <w:link w:val="54"/>
    <w:uiPriority w:val="0"/>
    <w:rPr>
      <w:rFonts w:ascii="微软雅黑" w:hAnsi="微软雅黑" w:eastAsia="微软雅黑" w:cs="思源黑体 CN Light"/>
      <w:color w:val="000000"/>
      <w:kern w:val="2"/>
      <w:sz w:val="24"/>
      <w:szCs w:val="22"/>
    </w:rPr>
  </w:style>
  <w:style w:type="character" w:customStyle="1" w:styleId="57">
    <w:name w:val="acbfdd8b-e11b-4d36-88ff-6049b138f862 字符"/>
    <w:basedOn w:val="32"/>
    <w:link w:val="55"/>
    <w:uiPriority w:val="0"/>
    <w:rPr>
      <w:rFonts w:ascii="微软雅黑" w:hAnsi="微软雅黑" w:eastAsia="微软雅黑" w:cs="思源黑体 CN Light"/>
      <w:b w:val="0"/>
      <w:color w:val="000000"/>
      <w:kern w:val="2"/>
      <w:sz w:val="22"/>
      <w:szCs w:val="22"/>
    </w:rPr>
  </w:style>
  <w:style w:type="paragraph" w:customStyle="1" w:styleId="58">
    <w:name w:val="Revision"/>
    <w:hidden/>
    <w:unhideWhenUsed/>
    <w:uiPriority w:val="99"/>
    <w:rPr>
      <w:rFonts w:ascii="思源黑体 CN Light" w:hAnsi="思源黑体 CN Light" w:eastAsia="思源黑体 CN Light" w:cs="思源黑体 CN Light"/>
      <w:kern w:val="2"/>
      <w:sz w:val="24"/>
      <w:szCs w:val="22"/>
      <w:lang w:val="en-US" w:eastAsia="zh-CN" w:bidi="ar-SA"/>
    </w:rPr>
  </w:style>
  <w:style w:type="character" w:customStyle="1" w:styleId="59">
    <w:name w:val="标题 5 字符"/>
    <w:basedOn w:val="18"/>
    <w:link w:val="6"/>
    <w:uiPriority w:val="9"/>
    <w:rPr>
      <w:rFonts w:ascii="思源黑体 CN Light" w:hAnsi="思源黑体 CN Light" w:eastAsia="思源黑体 CN Light" w:cs="思源黑体 CN Light"/>
      <w:b/>
      <w:kern w:val="2"/>
      <w:sz w:val="24"/>
      <w:szCs w:val="22"/>
    </w:rPr>
  </w:style>
</w:styles>
</file>

<file path=word/_rels/document.xml.rels><?xml version="1.0" encoding="UTF-8" standalone="yes"?>
<Relationships xmlns="http://schemas.openxmlformats.org/package/2006/relationships"><Relationship Id="rId99" Type="http://schemas.openxmlformats.org/officeDocument/2006/relationships/image" Target="media/image86.png"/><Relationship Id="rId98" Type="http://schemas.openxmlformats.org/officeDocument/2006/relationships/image" Target="media/image85.png"/><Relationship Id="rId97" Type="http://schemas.openxmlformats.org/officeDocument/2006/relationships/image" Target="media/image84.png"/><Relationship Id="rId96" Type="http://schemas.openxmlformats.org/officeDocument/2006/relationships/image" Target="media/image83.png"/><Relationship Id="rId95" Type="http://schemas.openxmlformats.org/officeDocument/2006/relationships/image" Target="media/image82.png"/><Relationship Id="rId94" Type="http://schemas.openxmlformats.org/officeDocument/2006/relationships/image" Target="media/image81.png"/><Relationship Id="rId93" Type="http://schemas.openxmlformats.org/officeDocument/2006/relationships/image" Target="media/image80.png"/><Relationship Id="rId92" Type="http://schemas.openxmlformats.org/officeDocument/2006/relationships/image" Target="media/image79.png"/><Relationship Id="rId91" Type="http://schemas.openxmlformats.org/officeDocument/2006/relationships/image" Target="media/image78.png"/><Relationship Id="rId90" Type="http://schemas.openxmlformats.org/officeDocument/2006/relationships/image" Target="media/image77.png"/><Relationship Id="rId9" Type="http://schemas.openxmlformats.org/officeDocument/2006/relationships/footer" Target="footer1.xml"/><Relationship Id="rId89" Type="http://schemas.openxmlformats.org/officeDocument/2006/relationships/image" Target="media/image76.png"/><Relationship Id="rId88" Type="http://schemas.openxmlformats.org/officeDocument/2006/relationships/image" Target="media/image75.png"/><Relationship Id="rId87" Type="http://schemas.openxmlformats.org/officeDocument/2006/relationships/image" Target="media/image74.png"/><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header" Target="header3.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header" Target="header2.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header" Target="header1.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footnotes" Target="footnotes.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microsoft.com/office/2011/relationships/commentsExtended" Target="commentsExtended.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comments" Target="comment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3" Type="http://schemas.microsoft.com/office/2011/relationships/people" Target="people.xml"/><Relationship Id="rId172" Type="http://schemas.openxmlformats.org/officeDocument/2006/relationships/fontTable" Target="fontTable.xml"/><Relationship Id="rId171" Type="http://schemas.openxmlformats.org/officeDocument/2006/relationships/customXml" Target="../customXml/item2.xml"/><Relationship Id="rId170" Type="http://schemas.openxmlformats.org/officeDocument/2006/relationships/numbering" Target="numbering.xml"/><Relationship Id="rId17" Type="http://schemas.openxmlformats.org/officeDocument/2006/relationships/image" Target="media/image4.png"/><Relationship Id="rId169" Type="http://schemas.openxmlformats.org/officeDocument/2006/relationships/customXml" Target="../customXml/item1.xml"/><Relationship Id="rId168" Type="http://schemas.openxmlformats.org/officeDocument/2006/relationships/image" Target="media/image155.png"/><Relationship Id="rId167" Type="http://schemas.openxmlformats.org/officeDocument/2006/relationships/image" Target="media/image154.png"/><Relationship Id="rId166" Type="http://schemas.openxmlformats.org/officeDocument/2006/relationships/image" Target="media/image153.png"/><Relationship Id="rId165" Type="http://schemas.openxmlformats.org/officeDocument/2006/relationships/image" Target="media/image152.png"/><Relationship Id="rId164" Type="http://schemas.openxmlformats.org/officeDocument/2006/relationships/image" Target="media/image151.png"/><Relationship Id="rId163" Type="http://schemas.openxmlformats.org/officeDocument/2006/relationships/image" Target="media/image150.png"/><Relationship Id="rId162" Type="http://schemas.openxmlformats.org/officeDocument/2006/relationships/image" Target="media/image149.png"/><Relationship Id="rId161" Type="http://schemas.openxmlformats.org/officeDocument/2006/relationships/image" Target="media/image148.png"/><Relationship Id="rId160" Type="http://schemas.openxmlformats.org/officeDocument/2006/relationships/image" Target="media/image147.png"/><Relationship Id="rId16" Type="http://schemas.openxmlformats.org/officeDocument/2006/relationships/image" Target="media/image3.png"/><Relationship Id="rId159" Type="http://schemas.openxmlformats.org/officeDocument/2006/relationships/image" Target="media/image146.png"/><Relationship Id="rId158" Type="http://schemas.openxmlformats.org/officeDocument/2006/relationships/image" Target="media/image145.png"/><Relationship Id="rId157" Type="http://schemas.openxmlformats.org/officeDocument/2006/relationships/image" Target="media/image144.png"/><Relationship Id="rId156" Type="http://schemas.openxmlformats.org/officeDocument/2006/relationships/image" Target="media/image143.png"/><Relationship Id="rId155" Type="http://schemas.openxmlformats.org/officeDocument/2006/relationships/image" Target="media/image142.png"/><Relationship Id="rId154" Type="http://schemas.openxmlformats.org/officeDocument/2006/relationships/image" Target="media/image141.png"/><Relationship Id="rId153" Type="http://schemas.openxmlformats.org/officeDocument/2006/relationships/image" Target="media/image140.png"/><Relationship Id="rId152" Type="http://schemas.openxmlformats.org/officeDocument/2006/relationships/image" Target="media/image139.png"/><Relationship Id="rId151" Type="http://schemas.openxmlformats.org/officeDocument/2006/relationships/image" Target="media/image138.png"/><Relationship Id="rId150" Type="http://schemas.openxmlformats.org/officeDocument/2006/relationships/image" Target="media/image137.png"/><Relationship Id="rId15" Type="http://schemas.openxmlformats.org/officeDocument/2006/relationships/image" Target="media/image2.jpeg"/><Relationship Id="rId149" Type="http://schemas.openxmlformats.org/officeDocument/2006/relationships/image" Target="media/image136.png"/><Relationship Id="rId148" Type="http://schemas.openxmlformats.org/officeDocument/2006/relationships/image" Target="media/image135.png"/><Relationship Id="rId147" Type="http://schemas.openxmlformats.org/officeDocument/2006/relationships/image" Target="media/image134.png"/><Relationship Id="rId146" Type="http://schemas.openxmlformats.org/officeDocument/2006/relationships/image" Target="media/image133.png"/><Relationship Id="rId145" Type="http://schemas.openxmlformats.org/officeDocument/2006/relationships/image" Target="media/image132.png"/><Relationship Id="rId144" Type="http://schemas.openxmlformats.org/officeDocument/2006/relationships/image" Target="media/image131.png"/><Relationship Id="rId143" Type="http://schemas.openxmlformats.org/officeDocument/2006/relationships/image" Target="media/image130.png"/><Relationship Id="rId142" Type="http://schemas.openxmlformats.org/officeDocument/2006/relationships/image" Target="media/image129.png"/><Relationship Id="rId141" Type="http://schemas.openxmlformats.org/officeDocument/2006/relationships/image" Target="media/image128.png"/><Relationship Id="rId140" Type="http://schemas.openxmlformats.org/officeDocument/2006/relationships/image" Target="media/image127.png"/><Relationship Id="rId14" Type="http://schemas.openxmlformats.org/officeDocument/2006/relationships/theme" Target="theme/theme1.xml"/><Relationship Id="rId139" Type="http://schemas.openxmlformats.org/officeDocument/2006/relationships/image" Target="media/image126.png"/><Relationship Id="rId138" Type="http://schemas.openxmlformats.org/officeDocument/2006/relationships/image" Target="media/image125.png"/><Relationship Id="rId137" Type="http://schemas.openxmlformats.org/officeDocument/2006/relationships/image" Target="media/image124.png"/><Relationship Id="rId136" Type="http://schemas.openxmlformats.org/officeDocument/2006/relationships/image" Target="media/image123.png"/><Relationship Id="rId135" Type="http://schemas.openxmlformats.org/officeDocument/2006/relationships/image" Target="media/image122.png"/><Relationship Id="rId134" Type="http://schemas.openxmlformats.org/officeDocument/2006/relationships/image" Target="media/image121.png"/><Relationship Id="rId133" Type="http://schemas.openxmlformats.org/officeDocument/2006/relationships/image" Target="media/image120.png"/><Relationship Id="rId132" Type="http://schemas.openxmlformats.org/officeDocument/2006/relationships/image" Target="media/image119.png"/><Relationship Id="rId131" Type="http://schemas.openxmlformats.org/officeDocument/2006/relationships/image" Target="media/image118.png"/><Relationship Id="rId130" Type="http://schemas.openxmlformats.org/officeDocument/2006/relationships/image" Target="media/image117.png"/><Relationship Id="rId13" Type="http://schemas.openxmlformats.org/officeDocument/2006/relationships/footer" Target="footer4.xml"/><Relationship Id="rId129" Type="http://schemas.openxmlformats.org/officeDocument/2006/relationships/image" Target="media/image116.png"/><Relationship Id="rId128" Type="http://schemas.openxmlformats.org/officeDocument/2006/relationships/image" Target="media/image115.png"/><Relationship Id="rId127" Type="http://schemas.openxmlformats.org/officeDocument/2006/relationships/image" Target="media/image114.png"/><Relationship Id="rId126" Type="http://schemas.openxmlformats.org/officeDocument/2006/relationships/image" Target="media/image113.png"/><Relationship Id="rId125" Type="http://schemas.openxmlformats.org/officeDocument/2006/relationships/image" Target="media/image112.png"/><Relationship Id="rId124" Type="http://schemas.openxmlformats.org/officeDocument/2006/relationships/image" Target="media/image111.png"/><Relationship Id="rId123" Type="http://schemas.openxmlformats.org/officeDocument/2006/relationships/image" Target="media/image110.png"/><Relationship Id="rId122" Type="http://schemas.openxmlformats.org/officeDocument/2006/relationships/image" Target="media/image109.png"/><Relationship Id="rId121" Type="http://schemas.openxmlformats.org/officeDocument/2006/relationships/image" Target="media/image108.png"/><Relationship Id="rId120" Type="http://schemas.openxmlformats.org/officeDocument/2006/relationships/image" Target="media/image107.png"/><Relationship Id="rId12" Type="http://schemas.openxmlformats.org/officeDocument/2006/relationships/header" Target="header4.xml"/><Relationship Id="rId119" Type="http://schemas.openxmlformats.org/officeDocument/2006/relationships/image" Target="media/image106.png"/><Relationship Id="rId118" Type="http://schemas.openxmlformats.org/officeDocument/2006/relationships/image" Target="media/image105.png"/><Relationship Id="rId117" Type="http://schemas.openxmlformats.org/officeDocument/2006/relationships/image" Target="media/image104.png"/><Relationship Id="rId116" Type="http://schemas.openxmlformats.org/officeDocument/2006/relationships/image" Target="media/image103.png"/><Relationship Id="rId115" Type="http://schemas.openxmlformats.org/officeDocument/2006/relationships/image" Target="media/image102.png"/><Relationship Id="rId114" Type="http://schemas.openxmlformats.org/officeDocument/2006/relationships/image" Target="media/image101.png"/><Relationship Id="rId113" Type="http://schemas.openxmlformats.org/officeDocument/2006/relationships/image" Target="media/image100.png"/><Relationship Id="rId112" Type="http://schemas.openxmlformats.org/officeDocument/2006/relationships/image" Target="media/image99.png"/><Relationship Id="rId111" Type="http://schemas.openxmlformats.org/officeDocument/2006/relationships/image" Target="media/image98.png"/><Relationship Id="rId110" Type="http://schemas.openxmlformats.org/officeDocument/2006/relationships/image" Target="media/image97.png"/><Relationship Id="rId11" Type="http://schemas.openxmlformats.org/officeDocument/2006/relationships/footer" Target="footer3.xml"/><Relationship Id="rId109" Type="http://schemas.openxmlformats.org/officeDocument/2006/relationships/image" Target="media/image96.png"/><Relationship Id="rId108" Type="http://schemas.openxmlformats.org/officeDocument/2006/relationships/image" Target="media/image95.png"/><Relationship Id="rId107" Type="http://schemas.openxmlformats.org/officeDocument/2006/relationships/image" Target="media/image94.png"/><Relationship Id="rId106" Type="http://schemas.openxmlformats.org/officeDocument/2006/relationships/image" Target="media/image93.png"/><Relationship Id="rId105" Type="http://schemas.openxmlformats.org/officeDocument/2006/relationships/image" Target="media/image92.png"/><Relationship Id="rId104" Type="http://schemas.openxmlformats.org/officeDocument/2006/relationships/image" Target="media/image91.png"/><Relationship Id="rId103" Type="http://schemas.openxmlformats.org/officeDocument/2006/relationships/image" Target="media/image90.png"/><Relationship Id="rId102" Type="http://schemas.openxmlformats.org/officeDocument/2006/relationships/image" Target="media/image89.png"/><Relationship Id="rId101" Type="http://schemas.openxmlformats.org/officeDocument/2006/relationships/image" Target="media/image88.png"/><Relationship Id="rId100" Type="http://schemas.openxmlformats.org/officeDocument/2006/relationships/image" Target="media/image87.png"/><Relationship Id="rId10" Type="http://schemas.openxmlformats.org/officeDocument/2006/relationships/footer" Target="footer2.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B3F9CA6-4A24-4FC3-9B58-9F332653321B}">
  <ds:schemaRefs/>
</ds:datastoreItem>
</file>

<file path=docProps/app.xml><?xml version="1.0" encoding="utf-8"?>
<Properties xmlns="http://schemas.openxmlformats.org/officeDocument/2006/extended-properties" xmlns:vt="http://schemas.openxmlformats.org/officeDocument/2006/docPropsVTypes">
  <Pages>123</Pages>
  <Words>7859</Words>
  <Characters>37885</Characters>
  <Lines>2367</Lines>
  <Paragraphs>2079</Paragraphs>
  <TotalTime>1321</TotalTime>
  <ScaleCrop>false</ScaleCrop>
  <LinksUpToDate>false</LinksUpToDate>
  <CharactersWithSpaces>43665</CharactersWithSpaces>
  <Application>WPS Office WWO_dingtalk_20240221035043-c523bba0e7</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2025-04-30T04:40:00Z</dcterms:created>
  <dc:creator>Jamie</dc:creator>
  <cp:lastModifiedBy>Vivian Chen</cp:lastModifiedBy>
  <cp:lastPrinted>2025-05-07T19:40:00Z</cp:lastPrinted>
  <dcterms:modified xsi:type="dcterms:W3CDTF">2025-11-27T11:17:33Z</dcterms:modified>
  <dc:title>DNAKE Cloud Platform V2.1.0 User Manual_V1.0</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y fmtid="{D5CDD505-2E9C-101B-9397-08002B2CF9AE}" pid="3" name="ICV">
    <vt:lpwstr>DF99FC7F294648E6BCAF0C67651B3319_13</vt:lpwstr>
  </property>
  <property fmtid="{D5CDD505-2E9C-101B-9397-08002B2CF9AE}" pid="4" name="GrammarlyDocumentId">
    <vt:lpwstr>79489e54d023396b1f5a859c178cc488f68c7eff4dd62f05356ddb2f6b5a2d9d</vt:lpwstr>
  </property>
</Properties>
</file>